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53BA53" w14:textId="52668B0A" w:rsidR="006854DC" w:rsidRPr="006854DC" w:rsidRDefault="006854DC" w:rsidP="006854DC">
      <w:pPr>
        <w:pStyle w:val="Title"/>
        <w:jc w:val="center"/>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0" w:name="_GoBack"/>
      <w:bookmarkEnd w:id="0"/>
      <w:r w:rsidRPr="006854DC">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PS Summit 201</w:t>
      </w:r>
      <w:r w:rsidR="00FA262F">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9</w:t>
      </w:r>
    </w:p>
    <w:p w14:paraId="600833CA" w14:textId="7AD4E9FD" w:rsidR="006854DC" w:rsidRDefault="00FA262F" w:rsidP="006854DC">
      <w:pPr>
        <w:pStyle w:val="Title"/>
        <w:jc w:val="center"/>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201 Cloud Automation </w:t>
      </w:r>
      <w:r w:rsidR="006854DC" w:rsidRPr="006854DC">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Lab Guide</w:t>
      </w:r>
    </w:p>
    <w:p w14:paraId="327B197E" w14:textId="77777777" w:rsidR="009E224F" w:rsidRDefault="009E224F" w:rsidP="009E224F"/>
    <w:p w14:paraId="378DD6D5" w14:textId="77777777" w:rsidR="009E224F" w:rsidRDefault="009E224F" w:rsidP="009E224F"/>
    <w:p w14:paraId="57777DF9" w14:textId="1E289612" w:rsidR="009E224F" w:rsidRPr="009E224F" w:rsidRDefault="009E224F" w:rsidP="009E224F">
      <w:pPr>
        <w:pStyle w:val="Heading1"/>
      </w:pPr>
      <w:bookmarkStart w:id="1" w:name="_Toc3360571"/>
      <w:r>
        <w:t>Lab Objectives</w:t>
      </w:r>
      <w:bookmarkEnd w:id="1"/>
    </w:p>
    <w:p w14:paraId="71A0C5E7" w14:textId="77777777" w:rsidR="009E224F" w:rsidRDefault="009E224F" w:rsidP="009E224F">
      <w:pPr>
        <w:pStyle w:val="p1"/>
      </w:pPr>
    </w:p>
    <w:p w14:paraId="564E9900" w14:textId="3B39B787" w:rsidR="00FA262F" w:rsidRDefault="009E224F" w:rsidP="009E224F">
      <w:pPr>
        <w:pStyle w:val="ListParagraph"/>
        <w:ind w:left="0"/>
      </w:pPr>
      <w:r>
        <w:t xml:space="preserve">The main objective </w:t>
      </w:r>
      <w:r w:rsidR="00F927E5">
        <w:t>of the</w:t>
      </w:r>
      <w:r w:rsidR="00FA262F">
        <w:t xml:space="preserve"> </w:t>
      </w:r>
      <w:r w:rsidR="00F927E5">
        <w:t>201-lab</w:t>
      </w:r>
      <w:r w:rsidR="00FA262F">
        <w:t xml:space="preserve"> guide is to demonstrate what was learned in the previous cloud courses.  Using manual intervention or CFT and ARM templates, we discovered in previous cloud classes that there are many different ways to launch the VM series Palo Alto Firewalls in multiple cloud provider solutions. </w:t>
      </w:r>
    </w:p>
    <w:p w14:paraId="48AD804B" w14:textId="77777777" w:rsidR="00FA262F" w:rsidRDefault="00FA262F" w:rsidP="009E224F">
      <w:pPr>
        <w:pStyle w:val="ListParagraph"/>
        <w:ind w:left="0"/>
      </w:pPr>
    </w:p>
    <w:p w14:paraId="073A9114" w14:textId="20506E8B" w:rsidR="00FA262F" w:rsidRDefault="00FA262F" w:rsidP="009E224F">
      <w:pPr>
        <w:pStyle w:val="ListParagraph"/>
        <w:ind w:left="0"/>
      </w:pPr>
      <w:r>
        <w:t>This course will help teach other methods to launch the VM Series firewalls but instead using automation.   The goal is to teach the benefits of automation and demonstrate the (FCA) tool’s capabilities.</w:t>
      </w:r>
    </w:p>
    <w:p w14:paraId="5DE746F8" w14:textId="77777777" w:rsidR="00FA262F" w:rsidRDefault="00FA262F" w:rsidP="009E224F">
      <w:pPr>
        <w:pStyle w:val="ListParagraph"/>
        <w:ind w:left="0"/>
      </w:pPr>
    </w:p>
    <w:p w14:paraId="24287069" w14:textId="4FB14CB9" w:rsidR="00FA262F" w:rsidRDefault="00FA262F" w:rsidP="009E224F">
      <w:pPr>
        <w:pStyle w:val="ListParagraph"/>
        <w:ind w:left="0"/>
      </w:pPr>
      <w:r>
        <w:t>The Flexible Cloud Automation (</w:t>
      </w:r>
      <w:r w:rsidR="00F927E5">
        <w:t>FCA) tool</w:t>
      </w:r>
      <w:r>
        <w:t xml:space="preserve"> was developed as a data driven model framework to address the orchestration needs of all major cloud providers that use Palo Alto Networks Next Generation VM Series Firewalls. </w:t>
      </w:r>
    </w:p>
    <w:p w14:paraId="7CD2D7E0" w14:textId="77777777" w:rsidR="00FA262F" w:rsidRDefault="00FA262F" w:rsidP="009E224F">
      <w:pPr>
        <w:pStyle w:val="ListParagraph"/>
        <w:ind w:left="0"/>
      </w:pPr>
    </w:p>
    <w:p w14:paraId="690B4D49" w14:textId="58C4F3E4" w:rsidR="009E224F" w:rsidRDefault="00FA262F" w:rsidP="009E224F">
      <w:pPr>
        <w:pStyle w:val="ListParagraph"/>
        <w:ind w:left="0"/>
      </w:pPr>
      <w:r>
        <w:t xml:space="preserve"> It is done by using a data driven model to agnostically drive global variable inputs to generate a custom cloud </w:t>
      </w:r>
      <w:r w:rsidR="00F927E5">
        <w:t>orchestration</w:t>
      </w:r>
      <w:r>
        <w:t xml:space="preserve"> template.  This</w:t>
      </w:r>
      <w:r w:rsidR="00B37DCE">
        <w:t xml:space="preserve"> is built not only around the VM</w:t>
      </w:r>
      <w:r>
        <w:t xml:space="preserve"> Series firewalls but also around the cloud provider infrastructure as well.   </w:t>
      </w:r>
    </w:p>
    <w:p w14:paraId="675E1522" w14:textId="77777777" w:rsidR="009E224F" w:rsidRDefault="009E224F" w:rsidP="009E224F">
      <w:pPr>
        <w:pStyle w:val="ListParagraph"/>
        <w:ind w:left="0"/>
      </w:pPr>
    </w:p>
    <w:p w14:paraId="5FE21253" w14:textId="5979B9FA" w:rsidR="00FA262F" w:rsidRDefault="00FA262F" w:rsidP="00FA262F">
      <w:pPr>
        <w:pStyle w:val="ListParagraph"/>
        <w:numPr>
          <w:ilvl w:val="0"/>
          <w:numId w:val="4"/>
        </w:numPr>
      </w:pPr>
      <w:r>
        <w:t xml:space="preserve">Lab 1 involves preparation work to build a virtual Docker container and use Github to prepare FCA to be deployed. </w:t>
      </w:r>
    </w:p>
    <w:p w14:paraId="2DE0934C" w14:textId="77777777" w:rsidR="00FA262F" w:rsidRDefault="00FA262F" w:rsidP="00FA262F"/>
    <w:p w14:paraId="0B1FDA59" w14:textId="1D8B73B9" w:rsidR="006854DC" w:rsidRDefault="009E224F" w:rsidP="00FA262F">
      <w:pPr>
        <w:pStyle w:val="ListParagraph"/>
        <w:numPr>
          <w:ilvl w:val="0"/>
          <w:numId w:val="4"/>
        </w:numPr>
      </w:pPr>
      <w:r>
        <w:t xml:space="preserve">Lab </w:t>
      </w:r>
      <w:r w:rsidR="00FA262F">
        <w:t>2</w:t>
      </w:r>
      <w:r>
        <w:t xml:space="preserve"> involves </w:t>
      </w:r>
      <w:r w:rsidR="00FA262F">
        <w:t xml:space="preserve">using the (FCA) Cloud Automation tool to build a basic Azure </w:t>
      </w:r>
      <w:r w:rsidR="00F927E5">
        <w:t>environment</w:t>
      </w:r>
      <w:r w:rsidR="00FA262F">
        <w:t xml:space="preserve"> and launch the Palo Alto Networks Firewall.</w:t>
      </w:r>
    </w:p>
    <w:p w14:paraId="18DBD080" w14:textId="77777777" w:rsidR="00C341B4" w:rsidRDefault="00C341B4" w:rsidP="00C341B4"/>
    <w:p w14:paraId="19881009" w14:textId="27AEFA22" w:rsidR="00810BD1" w:rsidRDefault="00810BD1" w:rsidP="00FA262F">
      <w:pPr>
        <w:pStyle w:val="ListParagraph"/>
        <w:numPr>
          <w:ilvl w:val="0"/>
          <w:numId w:val="3"/>
        </w:numPr>
      </w:pPr>
      <w:r>
        <w:t xml:space="preserve">Lab </w:t>
      </w:r>
      <w:r w:rsidR="00FA262F">
        <w:t>3</w:t>
      </w:r>
      <w:r>
        <w:t xml:space="preserve"> involves </w:t>
      </w:r>
      <w:r w:rsidR="00FA262F">
        <w:t>using the (FCA) Cloud Automation tool to build a basic AWS environment and launching Palo Alto Networks Firewall.</w:t>
      </w:r>
    </w:p>
    <w:p w14:paraId="6D99C991" w14:textId="77777777" w:rsidR="003B3788" w:rsidRDefault="003B3788" w:rsidP="00C341B4"/>
    <w:p w14:paraId="25BB06A2" w14:textId="77777777" w:rsidR="00FA262F" w:rsidRDefault="00FA262F" w:rsidP="00C341B4">
      <w:r>
        <w:t xml:space="preserve">(Optional) </w:t>
      </w:r>
    </w:p>
    <w:p w14:paraId="3180D0E5" w14:textId="72B3B46F" w:rsidR="00C341B4" w:rsidRDefault="00C341B4" w:rsidP="00FA262F">
      <w:pPr>
        <w:pStyle w:val="ListParagraph"/>
        <w:numPr>
          <w:ilvl w:val="0"/>
          <w:numId w:val="2"/>
        </w:numPr>
      </w:pPr>
      <w:r>
        <w:t xml:space="preserve">Lab </w:t>
      </w:r>
      <w:r w:rsidR="00FA262F">
        <w:t>4</w:t>
      </w:r>
      <w:r>
        <w:t xml:space="preserve"> involves</w:t>
      </w:r>
      <w:r w:rsidR="0021681F">
        <w:t xml:space="preserve"> </w:t>
      </w:r>
      <w:r w:rsidR="00FA262F">
        <w:t>using (FCA) Cloud Automation tool to build a basic Google Cloud environment and launching Palo Alto Networks Firewall.</w:t>
      </w:r>
    </w:p>
    <w:p w14:paraId="4A509D80" w14:textId="2365CCBF" w:rsidR="009E224F" w:rsidRDefault="00F23401">
      <w:r>
        <w:br w:type="page"/>
      </w:r>
    </w:p>
    <w:p w14:paraId="47D110CE" w14:textId="73A15B0C" w:rsidR="00DE5208" w:rsidRDefault="00DE5208" w:rsidP="00DE5208">
      <w:pPr>
        <w:pStyle w:val="Heading1"/>
      </w:pPr>
      <w:bookmarkStart w:id="2" w:name="_Toc3360572"/>
      <w:r>
        <w:lastRenderedPageBreak/>
        <w:t>Lab Design</w:t>
      </w:r>
      <w:bookmarkEnd w:id="2"/>
    </w:p>
    <w:p w14:paraId="27EB2C53" w14:textId="77777777" w:rsidR="00DE5208" w:rsidRDefault="00DE5208">
      <w:pPr>
        <w:rPr>
          <w:rFonts w:asciiTheme="majorHAnsi" w:eastAsiaTheme="majorEastAsia" w:hAnsiTheme="majorHAnsi" w:cstheme="majorBidi"/>
          <w:color w:val="2F5496" w:themeColor="accent1" w:themeShade="BF"/>
          <w:sz w:val="32"/>
          <w:szCs w:val="32"/>
        </w:rPr>
      </w:pPr>
    </w:p>
    <w:p w14:paraId="102EC204" w14:textId="630E3459" w:rsidR="00DE5208" w:rsidRDefault="00DE5208" w:rsidP="00DE5208">
      <w:r>
        <w:t>All Labs ca</w:t>
      </w:r>
      <w:r w:rsidR="0021681F">
        <w:t xml:space="preserve">n be accomplished </w:t>
      </w:r>
      <w:r w:rsidR="00FA262F">
        <w:t>by u</w:t>
      </w:r>
      <w:r w:rsidR="00F31AB2">
        <w:t xml:space="preserve">sing Docker and FCA Framework. </w:t>
      </w:r>
      <w:r w:rsidR="00FA262F">
        <w:t xml:space="preserve">FCA framework will build different topologies per cloud provider based on specified inputs created in the FCA </w:t>
      </w:r>
      <w:r w:rsidR="00F927E5">
        <w:t>virtual_networks</w:t>
      </w:r>
      <w:r w:rsidR="00FA262F">
        <w:t xml:space="preserve"> and group_vars file.</w:t>
      </w:r>
    </w:p>
    <w:p w14:paraId="5222888B" w14:textId="11DD0B8C" w:rsidR="00FA262F" w:rsidRDefault="00FA262F" w:rsidP="00DE5208"/>
    <w:p w14:paraId="04EFF590" w14:textId="04AC5814" w:rsidR="00FA262F" w:rsidRDefault="00FA262F" w:rsidP="00DE5208"/>
    <w:p w14:paraId="1A2A77E7" w14:textId="77777777" w:rsidR="00FA262F" w:rsidRDefault="00FA262F" w:rsidP="00DE5208"/>
    <w:p w14:paraId="26280DDF" w14:textId="77777777" w:rsidR="00FA262F" w:rsidRDefault="00FA262F" w:rsidP="00DE5208"/>
    <w:p w14:paraId="0DA784DA" w14:textId="77777777" w:rsidR="00FA262F" w:rsidRDefault="00FA262F" w:rsidP="00DE5208"/>
    <w:p w14:paraId="194DEE1D" w14:textId="77777777" w:rsidR="00FA262F" w:rsidRDefault="00FA262F" w:rsidP="00DE5208"/>
    <w:p w14:paraId="72E0A842" w14:textId="77777777" w:rsidR="00FA262F" w:rsidRDefault="00FA262F" w:rsidP="00DE5208"/>
    <w:p w14:paraId="3A9DA104" w14:textId="77777777" w:rsidR="00FA262F" w:rsidRDefault="00FA262F" w:rsidP="00DE5208"/>
    <w:p w14:paraId="728F0651" w14:textId="77777777" w:rsidR="00DE5208" w:rsidRDefault="00DE5208">
      <w:pPr>
        <w:rPr>
          <w:rFonts w:asciiTheme="majorHAnsi" w:eastAsiaTheme="majorEastAsia" w:hAnsiTheme="majorHAnsi" w:cstheme="majorBidi"/>
          <w:color w:val="2F5496" w:themeColor="accent1" w:themeShade="BF"/>
          <w:sz w:val="32"/>
          <w:szCs w:val="32"/>
        </w:rPr>
      </w:pPr>
    </w:p>
    <w:p w14:paraId="6C7078F0" w14:textId="636E5563" w:rsidR="0013197D" w:rsidRDefault="00DE5208">
      <w:r>
        <w:br w:type="page"/>
      </w:r>
    </w:p>
    <w:sdt>
      <w:sdtPr>
        <w:rPr>
          <w:rFonts w:ascii="Times New Roman" w:eastAsia="Times New Roman" w:hAnsi="Times New Roman" w:cs="Times New Roman"/>
          <w:b w:val="0"/>
          <w:bCs w:val="0"/>
          <w:color w:val="auto"/>
          <w:sz w:val="24"/>
          <w:szCs w:val="24"/>
        </w:rPr>
        <w:id w:val="-415247874"/>
        <w:docPartObj>
          <w:docPartGallery w:val="Table of Contents"/>
          <w:docPartUnique/>
        </w:docPartObj>
      </w:sdtPr>
      <w:sdtEndPr>
        <w:rPr>
          <w:noProof/>
        </w:rPr>
      </w:sdtEndPr>
      <w:sdtContent>
        <w:p w14:paraId="31DC8BCB" w14:textId="61FAF545" w:rsidR="0013197D" w:rsidRDefault="0013197D">
          <w:pPr>
            <w:pStyle w:val="TOCHeading"/>
          </w:pPr>
          <w:r>
            <w:t>Table of Contents</w:t>
          </w:r>
        </w:p>
        <w:p w14:paraId="4C486189" w14:textId="3712ADA5" w:rsidR="00F75073" w:rsidRDefault="0013197D">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360571" w:history="1">
            <w:r w:rsidR="00F75073" w:rsidRPr="00586872">
              <w:rPr>
                <w:rStyle w:val="Hyperlink"/>
                <w:noProof/>
              </w:rPr>
              <w:t>Lab Objectives</w:t>
            </w:r>
            <w:r w:rsidR="00F75073">
              <w:rPr>
                <w:noProof/>
                <w:webHidden/>
              </w:rPr>
              <w:tab/>
            </w:r>
            <w:r w:rsidR="00F75073">
              <w:rPr>
                <w:noProof/>
                <w:webHidden/>
              </w:rPr>
              <w:fldChar w:fldCharType="begin"/>
            </w:r>
            <w:r w:rsidR="00F75073">
              <w:rPr>
                <w:noProof/>
                <w:webHidden/>
              </w:rPr>
              <w:instrText xml:space="preserve"> PAGEREF _Toc3360571 \h </w:instrText>
            </w:r>
            <w:r w:rsidR="00F75073">
              <w:rPr>
                <w:noProof/>
                <w:webHidden/>
              </w:rPr>
            </w:r>
            <w:r w:rsidR="00F75073">
              <w:rPr>
                <w:noProof/>
                <w:webHidden/>
              </w:rPr>
              <w:fldChar w:fldCharType="separate"/>
            </w:r>
            <w:r w:rsidR="00F75073">
              <w:rPr>
                <w:noProof/>
                <w:webHidden/>
              </w:rPr>
              <w:t>1</w:t>
            </w:r>
            <w:r w:rsidR="00F75073">
              <w:rPr>
                <w:noProof/>
                <w:webHidden/>
              </w:rPr>
              <w:fldChar w:fldCharType="end"/>
            </w:r>
          </w:hyperlink>
        </w:p>
        <w:p w14:paraId="0FD29BEB" w14:textId="2C7AF3F3" w:rsidR="00F75073" w:rsidRDefault="00363707">
          <w:pPr>
            <w:pStyle w:val="TOC1"/>
            <w:tabs>
              <w:tab w:val="right" w:leader="dot" w:pos="9350"/>
            </w:tabs>
            <w:rPr>
              <w:rFonts w:asciiTheme="minorHAnsi" w:eastAsiaTheme="minorEastAsia" w:hAnsiTheme="minorHAnsi" w:cstheme="minorBidi"/>
              <w:noProof/>
            </w:rPr>
          </w:pPr>
          <w:hyperlink w:anchor="_Toc3360572" w:history="1">
            <w:r w:rsidR="00F75073" w:rsidRPr="00586872">
              <w:rPr>
                <w:rStyle w:val="Hyperlink"/>
                <w:noProof/>
              </w:rPr>
              <w:t>Lab Design</w:t>
            </w:r>
            <w:r w:rsidR="00F75073">
              <w:rPr>
                <w:noProof/>
                <w:webHidden/>
              </w:rPr>
              <w:tab/>
            </w:r>
            <w:r w:rsidR="00F75073">
              <w:rPr>
                <w:noProof/>
                <w:webHidden/>
              </w:rPr>
              <w:fldChar w:fldCharType="begin"/>
            </w:r>
            <w:r w:rsidR="00F75073">
              <w:rPr>
                <w:noProof/>
                <w:webHidden/>
              </w:rPr>
              <w:instrText xml:space="preserve"> PAGEREF _Toc3360572 \h </w:instrText>
            </w:r>
            <w:r w:rsidR="00F75073">
              <w:rPr>
                <w:noProof/>
                <w:webHidden/>
              </w:rPr>
            </w:r>
            <w:r w:rsidR="00F75073">
              <w:rPr>
                <w:noProof/>
                <w:webHidden/>
              </w:rPr>
              <w:fldChar w:fldCharType="separate"/>
            </w:r>
            <w:r w:rsidR="00F75073">
              <w:rPr>
                <w:noProof/>
                <w:webHidden/>
              </w:rPr>
              <w:t>2</w:t>
            </w:r>
            <w:r w:rsidR="00F75073">
              <w:rPr>
                <w:noProof/>
                <w:webHidden/>
              </w:rPr>
              <w:fldChar w:fldCharType="end"/>
            </w:r>
          </w:hyperlink>
        </w:p>
        <w:p w14:paraId="1DB43401" w14:textId="354C0823" w:rsidR="00F75073" w:rsidRDefault="00363707">
          <w:pPr>
            <w:pStyle w:val="TOC1"/>
            <w:tabs>
              <w:tab w:val="left" w:pos="480"/>
              <w:tab w:val="right" w:leader="dot" w:pos="9350"/>
            </w:tabs>
            <w:rPr>
              <w:rFonts w:asciiTheme="minorHAnsi" w:eastAsiaTheme="minorEastAsia" w:hAnsiTheme="minorHAnsi" w:cstheme="minorBidi"/>
              <w:noProof/>
            </w:rPr>
          </w:pPr>
          <w:hyperlink w:anchor="_Toc3360573" w:history="1">
            <w:r w:rsidR="00F75073" w:rsidRPr="00586872">
              <w:rPr>
                <w:rStyle w:val="Hyperlink"/>
                <w:noProof/>
              </w:rPr>
              <w:t>1.</w:t>
            </w:r>
            <w:r w:rsidR="00F75073">
              <w:rPr>
                <w:rFonts w:asciiTheme="minorHAnsi" w:eastAsiaTheme="minorEastAsia" w:hAnsiTheme="minorHAnsi" w:cstheme="minorBidi"/>
                <w:noProof/>
              </w:rPr>
              <w:tab/>
            </w:r>
            <w:r w:rsidR="00F75073" w:rsidRPr="00586872">
              <w:rPr>
                <w:rStyle w:val="Hyperlink"/>
                <w:noProof/>
              </w:rPr>
              <w:t>Lab: Using Docker and Github to prepare FCA tool.</w:t>
            </w:r>
            <w:r w:rsidR="00F75073">
              <w:rPr>
                <w:noProof/>
                <w:webHidden/>
              </w:rPr>
              <w:tab/>
            </w:r>
            <w:r w:rsidR="00F75073">
              <w:rPr>
                <w:noProof/>
                <w:webHidden/>
              </w:rPr>
              <w:fldChar w:fldCharType="begin"/>
            </w:r>
            <w:r w:rsidR="00F75073">
              <w:rPr>
                <w:noProof/>
                <w:webHidden/>
              </w:rPr>
              <w:instrText xml:space="preserve"> PAGEREF _Toc3360573 \h </w:instrText>
            </w:r>
            <w:r w:rsidR="00F75073">
              <w:rPr>
                <w:noProof/>
                <w:webHidden/>
              </w:rPr>
            </w:r>
            <w:r w:rsidR="00F75073">
              <w:rPr>
                <w:noProof/>
                <w:webHidden/>
              </w:rPr>
              <w:fldChar w:fldCharType="separate"/>
            </w:r>
            <w:r w:rsidR="00F75073">
              <w:rPr>
                <w:noProof/>
                <w:webHidden/>
              </w:rPr>
              <w:t>5</w:t>
            </w:r>
            <w:r w:rsidR="00F75073">
              <w:rPr>
                <w:noProof/>
                <w:webHidden/>
              </w:rPr>
              <w:fldChar w:fldCharType="end"/>
            </w:r>
          </w:hyperlink>
        </w:p>
        <w:p w14:paraId="253BD598" w14:textId="53EE3129" w:rsidR="00F75073" w:rsidRDefault="00363707">
          <w:pPr>
            <w:pStyle w:val="TOC2"/>
            <w:tabs>
              <w:tab w:val="left" w:pos="960"/>
              <w:tab w:val="right" w:leader="dot" w:pos="9350"/>
            </w:tabs>
            <w:rPr>
              <w:rFonts w:asciiTheme="minorHAnsi" w:eastAsiaTheme="minorEastAsia" w:hAnsiTheme="minorHAnsi" w:cstheme="minorBidi"/>
              <w:noProof/>
            </w:rPr>
          </w:pPr>
          <w:hyperlink w:anchor="_Toc3360574" w:history="1">
            <w:r w:rsidR="00F75073" w:rsidRPr="00586872">
              <w:rPr>
                <w:rStyle w:val="Hyperlink"/>
                <w:noProof/>
              </w:rPr>
              <w:t>1.1.</w:t>
            </w:r>
            <w:r w:rsidR="00F75073">
              <w:rPr>
                <w:rFonts w:asciiTheme="minorHAnsi" w:eastAsiaTheme="minorEastAsia" w:hAnsiTheme="minorHAnsi" w:cstheme="minorBidi"/>
                <w:noProof/>
              </w:rPr>
              <w:tab/>
            </w:r>
            <w:r w:rsidR="00F75073" w:rsidRPr="00586872">
              <w:rPr>
                <w:rStyle w:val="Hyperlink"/>
                <w:noProof/>
              </w:rPr>
              <w:t>Lab Objectives</w:t>
            </w:r>
            <w:r w:rsidR="00F75073">
              <w:rPr>
                <w:noProof/>
                <w:webHidden/>
              </w:rPr>
              <w:tab/>
            </w:r>
            <w:r w:rsidR="00F75073">
              <w:rPr>
                <w:noProof/>
                <w:webHidden/>
              </w:rPr>
              <w:fldChar w:fldCharType="begin"/>
            </w:r>
            <w:r w:rsidR="00F75073">
              <w:rPr>
                <w:noProof/>
                <w:webHidden/>
              </w:rPr>
              <w:instrText xml:space="preserve"> PAGEREF _Toc3360574 \h </w:instrText>
            </w:r>
            <w:r w:rsidR="00F75073">
              <w:rPr>
                <w:noProof/>
                <w:webHidden/>
              </w:rPr>
            </w:r>
            <w:r w:rsidR="00F75073">
              <w:rPr>
                <w:noProof/>
                <w:webHidden/>
              </w:rPr>
              <w:fldChar w:fldCharType="separate"/>
            </w:r>
            <w:r w:rsidR="00F75073">
              <w:rPr>
                <w:noProof/>
                <w:webHidden/>
              </w:rPr>
              <w:t>5</w:t>
            </w:r>
            <w:r w:rsidR="00F75073">
              <w:rPr>
                <w:noProof/>
                <w:webHidden/>
              </w:rPr>
              <w:fldChar w:fldCharType="end"/>
            </w:r>
          </w:hyperlink>
        </w:p>
        <w:p w14:paraId="037DE9C9" w14:textId="5982F221" w:rsidR="00F75073" w:rsidRDefault="00363707">
          <w:pPr>
            <w:pStyle w:val="TOC2"/>
            <w:tabs>
              <w:tab w:val="left" w:pos="960"/>
              <w:tab w:val="right" w:leader="dot" w:pos="9350"/>
            </w:tabs>
            <w:rPr>
              <w:rFonts w:asciiTheme="minorHAnsi" w:eastAsiaTheme="minorEastAsia" w:hAnsiTheme="minorHAnsi" w:cstheme="minorBidi"/>
              <w:noProof/>
            </w:rPr>
          </w:pPr>
          <w:hyperlink w:anchor="_Toc3360575" w:history="1">
            <w:r w:rsidR="00F75073" w:rsidRPr="00586872">
              <w:rPr>
                <w:rStyle w:val="Hyperlink"/>
                <w:noProof/>
              </w:rPr>
              <w:t>1.2.</w:t>
            </w:r>
            <w:r w:rsidR="00F75073">
              <w:rPr>
                <w:rFonts w:asciiTheme="minorHAnsi" w:eastAsiaTheme="minorEastAsia" w:hAnsiTheme="minorHAnsi" w:cstheme="minorBidi"/>
                <w:noProof/>
              </w:rPr>
              <w:tab/>
            </w:r>
            <w:r w:rsidR="00F75073" w:rsidRPr="00586872">
              <w:rPr>
                <w:rStyle w:val="Hyperlink"/>
                <w:noProof/>
              </w:rPr>
              <w:t>Prepare and verify all lab files.</w:t>
            </w:r>
            <w:r w:rsidR="00F75073">
              <w:rPr>
                <w:noProof/>
                <w:webHidden/>
              </w:rPr>
              <w:tab/>
            </w:r>
            <w:r w:rsidR="00F75073">
              <w:rPr>
                <w:noProof/>
                <w:webHidden/>
              </w:rPr>
              <w:fldChar w:fldCharType="begin"/>
            </w:r>
            <w:r w:rsidR="00F75073">
              <w:rPr>
                <w:noProof/>
                <w:webHidden/>
              </w:rPr>
              <w:instrText xml:space="preserve"> PAGEREF _Toc3360575 \h </w:instrText>
            </w:r>
            <w:r w:rsidR="00F75073">
              <w:rPr>
                <w:noProof/>
                <w:webHidden/>
              </w:rPr>
            </w:r>
            <w:r w:rsidR="00F75073">
              <w:rPr>
                <w:noProof/>
                <w:webHidden/>
              </w:rPr>
              <w:fldChar w:fldCharType="separate"/>
            </w:r>
            <w:r w:rsidR="00F75073">
              <w:rPr>
                <w:noProof/>
                <w:webHidden/>
              </w:rPr>
              <w:t>5</w:t>
            </w:r>
            <w:r w:rsidR="00F75073">
              <w:rPr>
                <w:noProof/>
                <w:webHidden/>
              </w:rPr>
              <w:fldChar w:fldCharType="end"/>
            </w:r>
          </w:hyperlink>
        </w:p>
        <w:p w14:paraId="107E7507" w14:textId="7B6EE59F" w:rsidR="00F75073" w:rsidRDefault="00363707">
          <w:pPr>
            <w:pStyle w:val="TOC2"/>
            <w:tabs>
              <w:tab w:val="left" w:pos="960"/>
              <w:tab w:val="right" w:leader="dot" w:pos="9350"/>
            </w:tabs>
            <w:rPr>
              <w:rFonts w:asciiTheme="minorHAnsi" w:eastAsiaTheme="minorEastAsia" w:hAnsiTheme="minorHAnsi" w:cstheme="minorBidi"/>
              <w:noProof/>
            </w:rPr>
          </w:pPr>
          <w:hyperlink w:anchor="_Toc3360576" w:history="1">
            <w:r w:rsidR="00F75073" w:rsidRPr="00586872">
              <w:rPr>
                <w:rStyle w:val="Hyperlink"/>
                <w:noProof/>
              </w:rPr>
              <w:t>1.3.</w:t>
            </w:r>
            <w:r w:rsidR="00F75073">
              <w:rPr>
                <w:rFonts w:asciiTheme="minorHAnsi" w:eastAsiaTheme="minorEastAsia" w:hAnsiTheme="minorHAnsi" w:cstheme="minorBidi"/>
                <w:noProof/>
              </w:rPr>
              <w:tab/>
            </w:r>
            <w:r w:rsidR="00F75073" w:rsidRPr="00586872">
              <w:rPr>
                <w:rStyle w:val="Hyperlink"/>
                <w:noProof/>
              </w:rPr>
              <w:t>Download Prepared Docker</w:t>
            </w:r>
            <w:r w:rsidR="00F75073">
              <w:rPr>
                <w:noProof/>
                <w:webHidden/>
              </w:rPr>
              <w:tab/>
            </w:r>
            <w:r w:rsidR="00F75073">
              <w:rPr>
                <w:noProof/>
                <w:webHidden/>
              </w:rPr>
              <w:fldChar w:fldCharType="begin"/>
            </w:r>
            <w:r w:rsidR="00F75073">
              <w:rPr>
                <w:noProof/>
                <w:webHidden/>
              </w:rPr>
              <w:instrText xml:space="preserve"> PAGEREF _Toc3360576 \h </w:instrText>
            </w:r>
            <w:r w:rsidR="00F75073">
              <w:rPr>
                <w:noProof/>
                <w:webHidden/>
              </w:rPr>
            </w:r>
            <w:r w:rsidR="00F75073">
              <w:rPr>
                <w:noProof/>
                <w:webHidden/>
              </w:rPr>
              <w:fldChar w:fldCharType="separate"/>
            </w:r>
            <w:r w:rsidR="00F75073">
              <w:rPr>
                <w:noProof/>
                <w:webHidden/>
              </w:rPr>
              <w:t>6</w:t>
            </w:r>
            <w:r w:rsidR="00F75073">
              <w:rPr>
                <w:noProof/>
                <w:webHidden/>
              </w:rPr>
              <w:fldChar w:fldCharType="end"/>
            </w:r>
          </w:hyperlink>
        </w:p>
        <w:p w14:paraId="5E5C3913" w14:textId="181005A7" w:rsidR="00F75073" w:rsidRDefault="00363707">
          <w:pPr>
            <w:pStyle w:val="TOC2"/>
            <w:tabs>
              <w:tab w:val="left" w:pos="960"/>
              <w:tab w:val="right" w:leader="dot" w:pos="9350"/>
            </w:tabs>
            <w:rPr>
              <w:rFonts w:asciiTheme="minorHAnsi" w:eastAsiaTheme="minorEastAsia" w:hAnsiTheme="minorHAnsi" w:cstheme="minorBidi"/>
              <w:noProof/>
            </w:rPr>
          </w:pPr>
          <w:hyperlink w:anchor="_Toc3360577" w:history="1">
            <w:r w:rsidR="00F75073" w:rsidRPr="00586872">
              <w:rPr>
                <w:rStyle w:val="Hyperlink"/>
                <w:noProof/>
              </w:rPr>
              <w:t>1.4.</w:t>
            </w:r>
            <w:r w:rsidR="00F75073">
              <w:rPr>
                <w:rFonts w:asciiTheme="minorHAnsi" w:eastAsiaTheme="minorEastAsia" w:hAnsiTheme="minorHAnsi" w:cstheme="minorBidi"/>
                <w:noProof/>
              </w:rPr>
              <w:tab/>
            </w:r>
            <w:r w:rsidR="00F75073" w:rsidRPr="00586872">
              <w:rPr>
                <w:rStyle w:val="Hyperlink"/>
                <w:noProof/>
              </w:rPr>
              <w:t>Obtaining Container Image</w:t>
            </w:r>
            <w:r w:rsidR="00F75073">
              <w:rPr>
                <w:noProof/>
                <w:webHidden/>
              </w:rPr>
              <w:tab/>
            </w:r>
            <w:r w:rsidR="00F75073">
              <w:rPr>
                <w:noProof/>
                <w:webHidden/>
              </w:rPr>
              <w:fldChar w:fldCharType="begin"/>
            </w:r>
            <w:r w:rsidR="00F75073">
              <w:rPr>
                <w:noProof/>
                <w:webHidden/>
              </w:rPr>
              <w:instrText xml:space="preserve"> PAGEREF _Toc3360577 \h </w:instrText>
            </w:r>
            <w:r w:rsidR="00F75073">
              <w:rPr>
                <w:noProof/>
                <w:webHidden/>
              </w:rPr>
            </w:r>
            <w:r w:rsidR="00F75073">
              <w:rPr>
                <w:noProof/>
                <w:webHidden/>
              </w:rPr>
              <w:fldChar w:fldCharType="separate"/>
            </w:r>
            <w:r w:rsidR="00F75073">
              <w:rPr>
                <w:noProof/>
                <w:webHidden/>
              </w:rPr>
              <w:t>6</w:t>
            </w:r>
            <w:r w:rsidR="00F75073">
              <w:rPr>
                <w:noProof/>
                <w:webHidden/>
              </w:rPr>
              <w:fldChar w:fldCharType="end"/>
            </w:r>
          </w:hyperlink>
        </w:p>
        <w:p w14:paraId="13067C33" w14:textId="700FEC20" w:rsidR="00F75073" w:rsidRDefault="00363707">
          <w:pPr>
            <w:pStyle w:val="TOC3"/>
            <w:tabs>
              <w:tab w:val="left" w:pos="1440"/>
              <w:tab w:val="right" w:leader="dot" w:pos="9350"/>
            </w:tabs>
            <w:rPr>
              <w:rFonts w:asciiTheme="minorHAnsi" w:eastAsiaTheme="minorEastAsia" w:hAnsiTheme="minorHAnsi" w:cstheme="minorBidi"/>
              <w:noProof/>
            </w:rPr>
          </w:pPr>
          <w:hyperlink w:anchor="_Toc3360578" w:history="1">
            <w:r w:rsidR="00F75073" w:rsidRPr="00586872">
              <w:rPr>
                <w:rStyle w:val="Hyperlink"/>
                <w:noProof/>
              </w:rPr>
              <w:t>1.4.1.</w:t>
            </w:r>
            <w:r w:rsidR="00F75073">
              <w:rPr>
                <w:rFonts w:asciiTheme="minorHAnsi" w:eastAsiaTheme="minorEastAsia" w:hAnsiTheme="minorHAnsi" w:cstheme="minorBidi"/>
                <w:noProof/>
              </w:rPr>
              <w:tab/>
            </w:r>
            <w:r w:rsidR="00F75073" w:rsidRPr="00586872">
              <w:rPr>
                <w:rStyle w:val="Hyperlink"/>
                <w:noProof/>
              </w:rPr>
              <w:t>Option #1: Pull the Dockerfile from the Docker Repository</w:t>
            </w:r>
            <w:r w:rsidR="00F75073">
              <w:rPr>
                <w:noProof/>
                <w:webHidden/>
              </w:rPr>
              <w:tab/>
            </w:r>
            <w:r w:rsidR="00F75073">
              <w:rPr>
                <w:noProof/>
                <w:webHidden/>
              </w:rPr>
              <w:fldChar w:fldCharType="begin"/>
            </w:r>
            <w:r w:rsidR="00F75073">
              <w:rPr>
                <w:noProof/>
                <w:webHidden/>
              </w:rPr>
              <w:instrText xml:space="preserve"> PAGEREF _Toc3360578 \h </w:instrText>
            </w:r>
            <w:r w:rsidR="00F75073">
              <w:rPr>
                <w:noProof/>
                <w:webHidden/>
              </w:rPr>
            </w:r>
            <w:r w:rsidR="00F75073">
              <w:rPr>
                <w:noProof/>
                <w:webHidden/>
              </w:rPr>
              <w:fldChar w:fldCharType="separate"/>
            </w:r>
            <w:r w:rsidR="00F75073">
              <w:rPr>
                <w:noProof/>
                <w:webHidden/>
              </w:rPr>
              <w:t>6</w:t>
            </w:r>
            <w:r w:rsidR="00F75073">
              <w:rPr>
                <w:noProof/>
                <w:webHidden/>
              </w:rPr>
              <w:fldChar w:fldCharType="end"/>
            </w:r>
          </w:hyperlink>
        </w:p>
        <w:p w14:paraId="7AD77263" w14:textId="5DAA528B" w:rsidR="00F75073" w:rsidRDefault="00363707">
          <w:pPr>
            <w:pStyle w:val="TOC3"/>
            <w:tabs>
              <w:tab w:val="left" w:pos="1440"/>
              <w:tab w:val="right" w:leader="dot" w:pos="9350"/>
            </w:tabs>
            <w:rPr>
              <w:rFonts w:asciiTheme="minorHAnsi" w:eastAsiaTheme="minorEastAsia" w:hAnsiTheme="minorHAnsi" w:cstheme="minorBidi"/>
              <w:noProof/>
            </w:rPr>
          </w:pPr>
          <w:hyperlink w:anchor="_Toc3360579" w:history="1">
            <w:r w:rsidR="00F75073" w:rsidRPr="00586872">
              <w:rPr>
                <w:rStyle w:val="Hyperlink"/>
                <w:noProof/>
              </w:rPr>
              <w:t>1.4.2.</w:t>
            </w:r>
            <w:r w:rsidR="00F75073">
              <w:rPr>
                <w:rFonts w:asciiTheme="minorHAnsi" w:eastAsiaTheme="minorEastAsia" w:hAnsiTheme="minorHAnsi" w:cstheme="minorBidi"/>
                <w:noProof/>
              </w:rPr>
              <w:tab/>
            </w:r>
            <w:r w:rsidR="00F75073" w:rsidRPr="00586872">
              <w:rPr>
                <w:rStyle w:val="Hyperlink"/>
                <w:noProof/>
              </w:rPr>
              <w:t>Option #2: Obtaining Container Image from GitHub</w:t>
            </w:r>
            <w:r w:rsidR="00F75073">
              <w:rPr>
                <w:noProof/>
                <w:webHidden/>
              </w:rPr>
              <w:tab/>
            </w:r>
            <w:r w:rsidR="00F75073">
              <w:rPr>
                <w:noProof/>
                <w:webHidden/>
              </w:rPr>
              <w:fldChar w:fldCharType="begin"/>
            </w:r>
            <w:r w:rsidR="00F75073">
              <w:rPr>
                <w:noProof/>
                <w:webHidden/>
              </w:rPr>
              <w:instrText xml:space="preserve"> PAGEREF _Toc3360579 \h </w:instrText>
            </w:r>
            <w:r w:rsidR="00F75073">
              <w:rPr>
                <w:noProof/>
                <w:webHidden/>
              </w:rPr>
            </w:r>
            <w:r w:rsidR="00F75073">
              <w:rPr>
                <w:noProof/>
                <w:webHidden/>
              </w:rPr>
              <w:fldChar w:fldCharType="separate"/>
            </w:r>
            <w:r w:rsidR="00F75073">
              <w:rPr>
                <w:noProof/>
                <w:webHidden/>
              </w:rPr>
              <w:t>6</w:t>
            </w:r>
            <w:r w:rsidR="00F75073">
              <w:rPr>
                <w:noProof/>
                <w:webHidden/>
              </w:rPr>
              <w:fldChar w:fldCharType="end"/>
            </w:r>
          </w:hyperlink>
        </w:p>
        <w:p w14:paraId="364C3335" w14:textId="70F84567" w:rsidR="00F75073" w:rsidRDefault="00363707">
          <w:pPr>
            <w:pStyle w:val="TOC2"/>
            <w:tabs>
              <w:tab w:val="left" w:pos="960"/>
              <w:tab w:val="right" w:leader="dot" w:pos="9350"/>
            </w:tabs>
            <w:rPr>
              <w:rFonts w:asciiTheme="minorHAnsi" w:eastAsiaTheme="minorEastAsia" w:hAnsiTheme="minorHAnsi" w:cstheme="minorBidi"/>
              <w:noProof/>
            </w:rPr>
          </w:pPr>
          <w:hyperlink w:anchor="_Toc3360580" w:history="1">
            <w:r w:rsidR="00F75073" w:rsidRPr="00586872">
              <w:rPr>
                <w:rStyle w:val="Hyperlink"/>
                <w:noProof/>
              </w:rPr>
              <w:t>1.5.</w:t>
            </w:r>
            <w:r w:rsidR="00F75073">
              <w:rPr>
                <w:rFonts w:asciiTheme="minorHAnsi" w:eastAsiaTheme="minorEastAsia" w:hAnsiTheme="minorHAnsi" w:cstheme="minorBidi"/>
                <w:noProof/>
              </w:rPr>
              <w:tab/>
            </w:r>
            <w:r w:rsidR="00F75073" w:rsidRPr="00586872">
              <w:rPr>
                <w:rStyle w:val="Hyperlink"/>
                <w:noProof/>
              </w:rPr>
              <w:t>Build from Dockerfile</w:t>
            </w:r>
            <w:r w:rsidR="00F75073">
              <w:rPr>
                <w:noProof/>
                <w:webHidden/>
              </w:rPr>
              <w:tab/>
            </w:r>
            <w:r w:rsidR="00F75073">
              <w:rPr>
                <w:noProof/>
                <w:webHidden/>
              </w:rPr>
              <w:fldChar w:fldCharType="begin"/>
            </w:r>
            <w:r w:rsidR="00F75073">
              <w:rPr>
                <w:noProof/>
                <w:webHidden/>
              </w:rPr>
              <w:instrText xml:space="preserve"> PAGEREF _Toc3360580 \h </w:instrText>
            </w:r>
            <w:r w:rsidR="00F75073">
              <w:rPr>
                <w:noProof/>
                <w:webHidden/>
              </w:rPr>
            </w:r>
            <w:r w:rsidR="00F75073">
              <w:rPr>
                <w:noProof/>
                <w:webHidden/>
              </w:rPr>
              <w:fldChar w:fldCharType="separate"/>
            </w:r>
            <w:r w:rsidR="00F75073">
              <w:rPr>
                <w:noProof/>
                <w:webHidden/>
              </w:rPr>
              <w:t>7</w:t>
            </w:r>
            <w:r w:rsidR="00F75073">
              <w:rPr>
                <w:noProof/>
                <w:webHidden/>
              </w:rPr>
              <w:fldChar w:fldCharType="end"/>
            </w:r>
          </w:hyperlink>
        </w:p>
        <w:p w14:paraId="245539D1" w14:textId="70067596" w:rsidR="00F75073" w:rsidRDefault="00363707">
          <w:pPr>
            <w:pStyle w:val="TOC2"/>
            <w:tabs>
              <w:tab w:val="left" w:pos="960"/>
              <w:tab w:val="right" w:leader="dot" w:pos="9350"/>
            </w:tabs>
            <w:rPr>
              <w:rFonts w:asciiTheme="minorHAnsi" w:eastAsiaTheme="minorEastAsia" w:hAnsiTheme="minorHAnsi" w:cstheme="minorBidi"/>
              <w:noProof/>
            </w:rPr>
          </w:pPr>
          <w:hyperlink w:anchor="_Toc3360581" w:history="1">
            <w:r w:rsidR="00F75073" w:rsidRPr="00586872">
              <w:rPr>
                <w:rStyle w:val="Hyperlink"/>
                <w:noProof/>
              </w:rPr>
              <w:t>1.6.</w:t>
            </w:r>
            <w:r w:rsidR="00F75073">
              <w:rPr>
                <w:rFonts w:asciiTheme="minorHAnsi" w:eastAsiaTheme="minorEastAsia" w:hAnsiTheme="minorHAnsi" w:cstheme="minorBidi"/>
                <w:noProof/>
              </w:rPr>
              <w:tab/>
            </w:r>
            <w:r w:rsidR="00F75073" w:rsidRPr="00586872">
              <w:rPr>
                <w:rStyle w:val="Hyperlink"/>
                <w:noProof/>
              </w:rPr>
              <w:t>Launch Docker Container and Custom Tag</w:t>
            </w:r>
            <w:r w:rsidR="00F75073">
              <w:rPr>
                <w:noProof/>
                <w:webHidden/>
              </w:rPr>
              <w:tab/>
            </w:r>
            <w:r w:rsidR="00F75073">
              <w:rPr>
                <w:noProof/>
                <w:webHidden/>
              </w:rPr>
              <w:fldChar w:fldCharType="begin"/>
            </w:r>
            <w:r w:rsidR="00F75073">
              <w:rPr>
                <w:noProof/>
                <w:webHidden/>
              </w:rPr>
              <w:instrText xml:space="preserve"> PAGEREF _Toc3360581 \h </w:instrText>
            </w:r>
            <w:r w:rsidR="00F75073">
              <w:rPr>
                <w:noProof/>
                <w:webHidden/>
              </w:rPr>
            </w:r>
            <w:r w:rsidR="00F75073">
              <w:rPr>
                <w:noProof/>
                <w:webHidden/>
              </w:rPr>
              <w:fldChar w:fldCharType="separate"/>
            </w:r>
            <w:r w:rsidR="00F75073">
              <w:rPr>
                <w:noProof/>
                <w:webHidden/>
              </w:rPr>
              <w:t>7</w:t>
            </w:r>
            <w:r w:rsidR="00F75073">
              <w:rPr>
                <w:noProof/>
                <w:webHidden/>
              </w:rPr>
              <w:fldChar w:fldCharType="end"/>
            </w:r>
          </w:hyperlink>
        </w:p>
        <w:p w14:paraId="7497DE4A" w14:textId="56A472B1" w:rsidR="00F75073" w:rsidRDefault="00363707">
          <w:pPr>
            <w:pStyle w:val="TOC2"/>
            <w:tabs>
              <w:tab w:val="left" w:pos="960"/>
              <w:tab w:val="right" w:leader="dot" w:pos="9350"/>
            </w:tabs>
            <w:rPr>
              <w:rFonts w:asciiTheme="minorHAnsi" w:eastAsiaTheme="minorEastAsia" w:hAnsiTheme="minorHAnsi" w:cstheme="minorBidi"/>
              <w:noProof/>
            </w:rPr>
          </w:pPr>
          <w:hyperlink w:anchor="_Toc3360582" w:history="1">
            <w:r w:rsidR="00F75073" w:rsidRPr="00586872">
              <w:rPr>
                <w:rStyle w:val="Hyperlink"/>
                <w:noProof/>
              </w:rPr>
              <w:t>1.7.</w:t>
            </w:r>
            <w:r w:rsidR="00F75073">
              <w:rPr>
                <w:rFonts w:asciiTheme="minorHAnsi" w:eastAsiaTheme="minorEastAsia" w:hAnsiTheme="minorHAnsi" w:cstheme="minorBidi"/>
                <w:noProof/>
              </w:rPr>
              <w:tab/>
            </w:r>
            <w:r w:rsidR="00F75073" w:rsidRPr="00586872">
              <w:rPr>
                <w:rStyle w:val="Hyperlink"/>
                <w:noProof/>
              </w:rPr>
              <w:t>Start docker container and mount the root folder</w:t>
            </w:r>
            <w:r w:rsidR="00F75073">
              <w:rPr>
                <w:noProof/>
                <w:webHidden/>
              </w:rPr>
              <w:tab/>
            </w:r>
            <w:r w:rsidR="00F75073">
              <w:rPr>
                <w:noProof/>
                <w:webHidden/>
              </w:rPr>
              <w:fldChar w:fldCharType="begin"/>
            </w:r>
            <w:r w:rsidR="00F75073">
              <w:rPr>
                <w:noProof/>
                <w:webHidden/>
              </w:rPr>
              <w:instrText xml:space="preserve"> PAGEREF _Toc3360582 \h </w:instrText>
            </w:r>
            <w:r w:rsidR="00F75073">
              <w:rPr>
                <w:noProof/>
                <w:webHidden/>
              </w:rPr>
            </w:r>
            <w:r w:rsidR="00F75073">
              <w:rPr>
                <w:noProof/>
                <w:webHidden/>
              </w:rPr>
              <w:fldChar w:fldCharType="separate"/>
            </w:r>
            <w:r w:rsidR="00F75073">
              <w:rPr>
                <w:noProof/>
                <w:webHidden/>
              </w:rPr>
              <w:t>8</w:t>
            </w:r>
            <w:r w:rsidR="00F75073">
              <w:rPr>
                <w:noProof/>
                <w:webHidden/>
              </w:rPr>
              <w:fldChar w:fldCharType="end"/>
            </w:r>
          </w:hyperlink>
        </w:p>
        <w:p w14:paraId="0137B526" w14:textId="3CD548A3" w:rsidR="00F75073" w:rsidRDefault="00363707">
          <w:pPr>
            <w:pStyle w:val="TOC2"/>
            <w:tabs>
              <w:tab w:val="left" w:pos="960"/>
              <w:tab w:val="right" w:leader="dot" w:pos="9350"/>
            </w:tabs>
            <w:rPr>
              <w:rFonts w:asciiTheme="minorHAnsi" w:eastAsiaTheme="minorEastAsia" w:hAnsiTheme="minorHAnsi" w:cstheme="minorBidi"/>
              <w:noProof/>
            </w:rPr>
          </w:pPr>
          <w:hyperlink w:anchor="_Toc3360583" w:history="1">
            <w:r w:rsidR="00F75073" w:rsidRPr="00586872">
              <w:rPr>
                <w:rStyle w:val="Hyperlink"/>
                <w:noProof/>
              </w:rPr>
              <w:t>1.8.</w:t>
            </w:r>
            <w:r w:rsidR="00F75073">
              <w:rPr>
                <w:rFonts w:asciiTheme="minorHAnsi" w:eastAsiaTheme="minorEastAsia" w:hAnsiTheme="minorHAnsi" w:cstheme="minorBidi"/>
                <w:noProof/>
              </w:rPr>
              <w:tab/>
            </w:r>
            <w:r w:rsidR="00F75073" w:rsidRPr="00586872">
              <w:rPr>
                <w:rStyle w:val="Hyperlink"/>
                <w:noProof/>
              </w:rPr>
              <w:t>Removal of Docker images installed.</w:t>
            </w:r>
            <w:r w:rsidR="00F75073">
              <w:rPr>
                <w:noProof/>
                <w:webHidden/>
              </w:rPr>
              <w:tab/>
            </w:r>
            <w:r w:rsidR="00F75073">
              <w:rPr>
                <w:noProof/>
                <w:webHidden/>
              </w:rPr>
              <w:fldChar w:fldCharType="begin"/>
            </w:r>
            <w:r w:rsidR="00F75073">
              <w:rPr>
                <w:noProof/>
                <w:webHidden/>
              </w:rPr>
              <w:instrText xml:space="preserve"> PAGEREF _Toc3360583 \h </w:instrText>
            </w:r>
            <w:r w:rsidR="00F75073">
              <w:rPr>
                <w:noProof/>
                <w:webHidden/>
              </w:rPr>
            </w:r>
            <w:r w:rsidR="00F75073">
              <w:rPr>
                <w:noProof/>
                <w:webHidden/>
              </w:rPr>
              <w:fldChar w:fldCharType="separate"/>
            </w:r>
            <w:r w:rsidR="00F75073">
              <w:rPr>
                <w:noProof/>
                <w:webHidden/>
              </w:rPr>
              <w:t>9</w:t>
            </w:r>
            <w:r w:rsidR="00F75073">
              <w:rPr>
                <w:noProof/>
                <w:webHidden/>
              </w:rPr>
              <w:fldChar w:fldCharType="end"/>
            </w:r>
          </w:hyperlink>
        </w:p>
        <w:p w14:paraId="512D1472" w14:textId="585A5993" w:rsidR="00F75073" w:rsidRDefault="00363707">
          <w:pPr>
            <w:pStyle w:val="TOC1"/>
            <w:tabs>
              <w:tab w:val="left" w:pos="480"/>
              <w:tab w:val="right" w:leader="dot" w:pos="9350"/>
            </w:tabs>
            <w:rPr>
              <w:rFonts w:asciiTheme="minorHAnsi" w:eastAsiaTheme="minorEastAsia" w:hAnsiTheme="minorHAnsi" w:cstheme="minorBidi"/>
              <w:noProof/>
            </w:rPr>
          </w:pPr>
          <w:hyperlink w:anchor="_Toc3360584" w:history="1">
            <w:r w:rsidR="00F75073" w:rsidRPr="00586872">
              <w:rPr>
                <w:rStyle w:val="Hyperlink"/>
                <w:noProof/>
              </w:rPr>
              <w:t>2.</w:t>
            </w:r>
            <w:r w:rsidR="00F75073">
              <w:rPr>
                <w:rFonts w:asciiTheme="minorHAnsi" w:eastAsiaTheme="minorEastAsia" w:hAnsiTheme="minorHAnsi" w:cstheme="minorBidi"/>
                <w:noProof/>
              </w:rPr>
              <w:tab/>
            </w:r>
            <w:r w:rsidR="00F75073" w:rsidRPr="00586872">
              <w:rPr>
                <w:rStyle w:val="Hyperlink"/>
                <w:noProof/>
              </w:rPr>
              <w:t>Lab: Using FCA for Azure Cloud</w:t>
            </w:r>
            <w:r w:rsidR="00F75073">
              <w:rPr>
                <w:noProof/>
                <w:webHidden/>
              </w:rPr>
              <w:tab/>
            </w:r>
            <w:r w:rsidR="00F75073">
              <w:rPr>
                <w:noProof/>
                <w:webHidden/>
              </w:rPr>
              <w:fldChar w:fldCharType="begin"/>
            </w:r>
            <w:r w:rsidR="00F75073">
              <w:rPr>
                <w:noProof/>
                <w:webHidden/>
              </w:rPr>
              <w:instrText xml:space="preserve"> PAGEREF _Toc3360584 \h </w:instrText>
            </w:r>
            <w:r w:rsidR="00F75073">
              <w:rPr>
                <w:noProof/>
                <w:webHidden/>
              </w:rPr>
            </w:r>
            <w:r w:rsidR="00F75073">
              <w:rPr>
                <w:noProof/>
                <w:webHidden/>
              </w:rPr>
              <w:fldChar w:fldCharType="separate"/>
            </w:r>
            <w:r w:rsidR="00F75073">
              <w:rPr>
                <w:noProof/>
                <w:webHidden/>
              </w:rPr>
              <w:t>10</w:t>
            </w:r>
            <w:r w:rsidR="00F75073">
              <w:rPr>
                <w:noProof/>
                <w:webHidden/>
              </w:rPr>
              <w:fldChar w:fldCharType="end"/>
            </w:r>
          </w:hyperlink>
        </w:p>
        <w:p w14:paraId="4976489C" w14:textId="0B10201F" w:rsidR="00F75073" w:rsidRDefault="00363707">
          <w:pPr>
            <w:pStyle w:val="TOC2"/>
            <w:tabs>
              <w:tab w:val="left" w:pos="960"/>
              <w:tab w:val="right" w:leader="dot" w:pos="9350"/>
            </w:tabs>
            <w:rPr>
              <w:rFonts w:asciiTheme="minorHAnsi" w:eastAsiaTheme="minorEastAsia" w:hAnsiTheme="minorHAnsi" w:cstheme="minorBidi"/>
              <w:noProof/>
            </w:rPr>
          </w:pPr>
          <w:hyperlink w:anchor="_Toc3360585" w:history="1">
            <w:r w:rsidR="00F75073" w:rsidRPr="00586872">
              <w:rPr>
                <w:rStyle w:val="Hyperlink"/>
                <w:noProof/>
              </w:rPr>
              <w:t>2.1.</w:t>
            </w:r>
            <w:r w:rsidR="00F75073">
              <w:rPr>
                <w:rFonts w:asciiTheme="minorHAnsi" w:eastAsiaTheme="minorEastAsia" w:hAnsiTheme="minorHAnsi" w:cstheme="minorBidi"/>
                <w:noProof/>
              </w:rPr>
              <w:tab/>
            </w:r>
            <w:r w:rsidR="00F75073" w:rsidRPr="00586872">
              <w:rPr>
                <w:rStyle w:val="Hyperlink"/>
                <w:noProof/>
              </w:rPr>
              <w:t>Azure Lab Topology</w:t>
            </w:r>
            <w:r w:rsidR="00F75073">
              <w:rPr>
                <w:noProof/>
                <w:webHidden/>
              </w:rPr>
              <w:tab/>
            </w:r>
            <w:r w:rsidR="00F75073">
              <w:rPr>
                <w:noProof/>
                <w:webHidden/>
              </w:rPr>
              <w:fldChar w:fldCharType="begin"/>
            </w:r>
            <w:r w:rsidR="00F75073">
              <w:rPr>
                <w:noProof/>
                <w:webHidden/>
              </w:rPr>
              <w:instrText xml:space="preserve"> PAGEREF _Toc3360585 \h </w:instrText>
            </w:r>
            <w:r w:rsidR="00F75073">
              <w:rPr>
                <w:noProof/>
                <w:webHidden/>
              </w:rPr>
            </w:r>
            <w:r w:rsidR="00F75073">
              <w:rPr>
                <w:noProof/>
                <w:webHidden/>
              </w:rPr>
              <w:fldChar w:fldCharType="separate"/>
            </w:r>
            <w:r w:rsidR="00F75073">
              <w:rPr>
                <w:noProof/>
                <w:webHidden/>
              </w:rPr>
              <w:t>10</w:t>
            </w:r>
            <w:r w:rsidR="00F75073">
              <w:rPr>
                <w:noProof/>
                <w:webHidden/>
              </w:rPr>
              <w:fldChar w:fldCharType="end"/>
            </w:r>
          </w:hyperlink>
        </w:p>
        <w:p w14:paraId="59CC5CE4" w14:textId="252F4819" w:rsidR="00F75073" w:rsidRDefault="00363707">
          <w:pPr>
            <w:pStyle w:val="TOC2"/>
            <w:tabs>
              <w:tab w:val="left" w:pos="960"/>
              <w:tab w:val="right" w:leader="dot" w:pos="9350"/>
            </w:tabs>
            <w:rPr>
              <w:rFonts w:asciiTheme="minorHAnsi" w:eastAsiaTheme="minorEastAsia" w:hAnsiTheme="minorHAnsi" w:cstheme="minorBidi"/>
              <w:noProof/>
            </w:rPr>
          </w:pPr>
          <w:hyperlink w:anchor="_Toc3360586" w:history="1">
            <w:r w:rsidR="00F75073" w:rsidRPr="00586872">
              <w:rPr>
                <w:rStyle w:val="Hyperlink"/>
                <w:noProof/>
              </w:rPr>
              <w:t>2.2.</w:t>
            </w:r>
            <w:r w:rsidR="00F75073">
              <w:rPr>
                <w:rFonts w:asciiTheme="minorHAnsi" w:eastAsiaTheme="minorEastAsia" w:hAnsiTheme="minorHAnsi" w:cstheme="minorBidi"/>
                <w:noProof/>
              </w:rPr>
              <w:tab/>
            </w:r>
            <w:r w:rsidR="00F75073" w:rsidRPr="00586872">
              <w:rPr>
                <w:rStyle w:val="Hyperlink"/>
                <w:noProof/>
              </w:rPr>
              <w:t>Virtual Networks files</w:t>
            </w:r>
            <w:r w:rsidR="00F75073">
              <w:rPr>
                <w:noProof/>
                <w:webHidden/>
              </w:rPr>
              <w:tab/>
            </w:r>
            <w:r w:rsidR="00F75073">
              <w:rPr>
                <w:noProof/>
                <w:webHidden/>
              </w:rPr>
              <w:fldChar w:fldCharType="begin"/>
            </w:r>
            <w:r w:rsidR="00F75073">
              <w:rPr>
                <w:noProof/>
                <w:webHidden/>
              </w:rPr>
              <w:instrText xml:space="preserve"> PAGEREF _Toc3360586 \h </w:instrText>
            </w:r>
            <w:r w:rsidR="00F75073">
              <w:rPr>
                <w:noProof/>
                <w:webHidden/>
              </w:rPr>
            </w:r>
            <w:r w:rsidR="00F75073">
              <w:rPr>
                <w:noProof/>
                <w:webHidden/>
              </w:rPr>
              <w:fldChar w:fldCharType="separate"/>
            </w:r>
            <w:r w:rsidR="00F75073">
              <w:rPr>
                <w:noProof/>
                <w:webHidden/>
              </w:rPr>
              <w:t>11</w:t>
            </w:r>
            <w:r w:rsidR="00F75073">
              <w:rPr>
                <w:noProof/>
                <w:webHidden/>
              </w:rPr>
              <w:fldChar w:fldCharType="end"/>
            </w:r>
          </w:hyperlink>
        </w:p>
        <w:p w14:paraId="101476F7" w14:textId="70F49641" w:rsidR="00F75073" w:rsidRDefault="00363707">
          <w:pPr>
            <w:pStyle w:val="TOC2"/>
            <w:tabs>
              <w:tab w:val="left" w:pos="960"/>
              <w:tab w:val="right" w:leader="dot" w:pos="9350"/>
            </w:tabs>
            <w:rPr>
              <w:rFonts w:asciiTheme="minorHAnsi" w:eastAsiaTheme="minorEastAsia" w:hAnsiTheme="minorHAnsi" w:cstheme="minorBidi"/>
              <w:noProof/>
            </w:rPr>
          </w:pPr>
          <w:hyperlink w:anchor="_Toc3360587" w:history="1">
            <w:r w:rsidR="00F75073" w:rsidRPr="00586872">
              <w:rPr>
                <w:rStyle w:val="Hyperlink"/>
                <w:noProof/>
              </w:rPr>
              <w:t>2.3.</w:t>
            </w:r>
            <w:r w:rsidR="00F75073">
              <w:rPr>
                <w:rFonts w:asciiTheme="minorHAnsi" w:eastAsiaTheme="minorEastAsia" w:hAnsiTheme="minorHAnsi" w:cstheme="minorBidi"/>
                <w:noProof/>
              </w:rPr>
              <w:tab/>
            </w:r>
            <w:r w:rsidR="00F75073" w:rsidRPr="00586872">
              <w:rPr>
                <w:rStyle w:val="Hyperlink"/>
                <w:noProof/>
              </w:rPr>
              <w:t>Define Hub Resources</w:t>
            </w:r>
            <w:r w:rsidR="00F75073">
              <w:rPr>
                <w:noProof/>
                <w:webHidden/>
              </w:rPr>
              <w:tab/>
            </w:r>
            <w:r w:rsidR="00F75073">
              <w:rPr>
                <w:noProof/>
                <w:webHidden/>
              </w:rPr>
              <w:fldChar w:fldCharType="begin"/>
            </w:r>
            <w:r w:rsidR="00F75073">
              <w:rPr>
                <w:noProof/>
                <w:webHidden/>
              </w:rPr>
              <w:instrText xml:space="preserve"> PAGEREF _Toc3360587 \h </w:instrText>
            </w:r>
            <w:r w:rsidR="00F75073">
              <w:rPr>
                <w:noProof/>
                <w:webHidden/>
              </w:rPr>
            </w:r>
            <w:r w:rsidR="00F75073">
              <w:rPr>
                <w:noProof/>
                <w:webHidden/>
              </w:rPr>
              <w:fldChar w:fldCharType="separate"/>
            </w:r>
            <w:r w:rsidR="00F75073">
              <w:rPr>
                <w:noProof/>
                <w:webHidden/>
              </w:rPr>
              <w:t>11</w:t>
            </w:r>
            <w:r w:rsidR="00F75073">
              <w:rPr>
                <w:noProof/>
                <w:webHidden/>
              </w:rPr>
              <w:fldChar w:fldCharType="end"/>
            </w:r>
          </w:hyperlink>
        </w:p>
        <w:p w14:paraId="7C2496ED" w14:textId="10196EDA" w:rsidR="00F75073" w:rsidRDefault="00363707">
          <w:pPr>
            <w:pStyle w:val="TOC3"/>
            <w:tabs>
              <w:tab w:val="left" w:pos="1440"/>
              <w:tab w:val="right" w:leader="dot" w:pos="9350"/>
            </w:tabs>
            <w:rPr>
              <w:rFonts w:asciiTheme="minorHAnsi" w:eastAsiaTheme="minorEastAsia" w:hAnsiTheme="minorHAnsi" w:cstheme="minorBidi"/>
              <w:noProof/>
            </w:rPr>
          </w:pPr>
          <w:hyperlink w:anchor="_Toc3360588" w:history="1">
            <w:r w:rsidR="00F75073" w:rsidRPr="00586872">
              <w:rPr>
                <w:rStyle w:val="Hyperlink"/>
                <w:noProof/>
              </w:rPr>
              <w:t>2.3.1.</w:t>
            </w:r>
            <w:r w:rsidR="00F75073">
              <w:rPr>
                <w:rFonts w:asciiTheme="minorHAnsi" w:eastAsiaTheme="minorEastAsia" w:hAnsiTheme="minorHAnsi" w:cstheme="minorBidi"/>
                <w:noProof/>
              </w:rPr>
              <w:tab/>
            </w:r>
            <w:r w:rsidR="00F75073" w:rsidRPr="00586872">
              <w:rPr>
                <w:rStyle w:val="Hyperlink"/>
                <w:noProof/>
              </w:rPr>
              <w:t>Create the Firewalls</w:t>
            </w:r>
            <w:r w:rsidR="00F75073">
              <w:rPr>
                <w:noProof/>
                <w:webHidden/>
              </w:rPr>
              <w:tab/>
            </w:r>
            <w:r w:rsidR="00F75073">
              <w:rPr>
                <w:noProof/>
                <w:webHidden/>
              </w:rPr>
              <w:fldChar w:fldCharType="begin"/>
            </w:r>
            <w:r w:rsidR="00F75073">
              <w:rPr>
                <w:noProof/>
                <w:webHidden/>
              </w:rPr>
              <w:instrText xml:space="preserve"> PAGEREF _Toc3360588 \h </w:instrText>
            </w:r>
            <w:r w:rsidR="00F75073">
              <w:rPr>
                <w:noProof/>
                <w:webHidden/>
              </w:rPr>
            </w:r>
            <w:r w:rsidR="00F75073">
              <w:rPr>
                <w:noProof/>
                <w:webHidden/>
              </w:rPr>
              <w:fldChar w:fldCharType="separate"/>
            </w:r>
            <w:r w:rsidR="00F75073">
              <w:rPr>
                <w:noProof/>
                <w:webHidden/>
              </w:rPr>
              <w:t>11</w:t>
            </w:r>
            <w:r w:rsidR="00F75073">
              <w:rPr>
                <w:noProof/>
                <w:webHidden/>
              </w:rPr>
              <w:fldChar w:fldCharType="end"/>
            </w:r>
          </w:hyperlink>
        </w:p>
        <w:p w14:paraId="22BF00F4" w14:textId="5AB0D4F6" w:rsidR="00F75073" w:rsidRDefault="00363707">
          <w:pPr>
            <w:pStyle w:val="TOC3"/>
            <w:tabs>
              <w:tab w:val="left" w:pos="1440"/>
              <w:tab w:val="right" w:leader="dot" w:pos="9350"/>
            </w:tabs>
            <w:rPr>
              <w:rFonts w:asciiTheme="minorHAnsi" w:eastAsiaTheme="minorEastAsia" w:hAnsiTheme="minorHAnsi" w:cstheme="minorBidi"/>
              <w:noProof/>
            </w:rPr>
          </w:pPr>
          <w:hyperlink w:anchor="_Toc3360589" w:history="1">
            <w:r w:rsidR="00F75073" w:rsidRPr="00586872">
              <w:rPr>
                <w:rStyle w:val="Hyperlink"/>
                <w:noProof/>
              </w:rPr>
              <w:t>2.3.2.</w:t>
            </w:r>
            <w:r w:rsidR="00F75073">
              <w:rPr>
                <w:rFonts w:asciiTheme="minorHAnsi" w:eastAsiaTheme="minorEastAsia" w:hAnsiTheme="minorHAnsi" w:cstheme="minorBidi"/>
                <w:noProof/>
              </w:rPr>
              <w:tab/>
            </w:r>
            <w:r w:rsidR="00F75073" w:rsidRPr="00586872">
              <w:rPr>
                <w:rStyle w:val="Hyperlink"/>
                <w:noProof/>
              </w:rPr>
              <w:t>Creating Load Balancers</w:t>
            </w:r>
            <w:r w:rsidR="00F75073">
              <w:rPr>
                <w:noProof/>
                <w:webHidden/>
              </w:rPr>
              <w:tab/>
            </w:r>
            <w:r w:rsidR="00F75073">
              <w:rPr>
                <w:noProof/>
                <w:webHidden/>
              </w:rPr>
              <w:fldChar w:fldCharType="begin"/>
            </w:r>
            <w:r w:rsidR="00F75073">
              <w:rPr>
                <w:noProof/>
                <w:webHidden/>
              </w:rPr>
              <w:instrText xml:space="preserve"> PAGEREF _Toc3360589 \h </w:instrText>
            </w:r>
            <w:r w:rsidR="00F75073">
              <w:rPr>
                <w:noProof/>
                <w:webHidden/>
              </w:rPr>
            </w:r>
            <w:r w:rsidR="00F75073">
              <w:rPr>
                <w:noProof/>
                <w:webHidden/>
              </w:rPr>
              <w:fldChar w:fldCharType="separate"/>
            </w:r>
            <w:r w:rsidR="00F75073">
              <w:rPr>
                <w:noProof/>
                <w:webHidden/>
              </w:rPr>
              <w:t>12</w:t>
            </w:r>
            <w:r w:rsidR="00F75073">
              <w:rPr>
                <w:noProof/>
                <w:webHidden/>
              </w:rPr>
              <w:fldChar w:fldCharType="end"/>
            </w:r>
          </w:hyperlink>
        </w:p>
        <w:p w14:paraId="1494580D" w14:textId="78B03FDF" w:rsidR="00F75073" w:rsidRDefault="00363707">
          <w:pPr>
            <w:pStyle w:val="TOC3"/>
            <w:tabs>
              <w:tab w:val="left" w:pos="1440"/>
              <w:tab w:val="right" w:leader="dot" w:pos="9350"/>
            </w:tabs>
            <w:rPr>
              <w:rFonts w:asciiTheme="minorHAnsi" w:eastAsiaTheme="minorEastAsia" w:hAnsiTheme="minorHAnsi" w:cstheme="minorBidi"/>
              <w:noProof/>
            </w:rPr>
          </w:pPr>
          <w:hyperlink w:anchor="_Toc3360590" w:history="1">
            <w:r w:rsidR="00F75073" w:rsidRPr="00586872">
              <w:rPr>
                <w:rStyle w:val="Hyperlink"/>
                <w:noProof/>
              </w:rPr>
              <w:t>2.3.3.</w:t>
            </w:r>
            <w:r w:rsidR="00F75073">
              <w:rPr>
                <w:rFonts w:asciiTheme="minorHAnsi" w:eastAsiaTheme="minorEastAsia" w:hAnsiTheme="minorHAnsi" w:cstheme="minorBidi"/>
                <w:noProof/>
              </w:rPr>
              <w:tab/>
            </w:r>
            <w:r w:rsidR="00F75073" w:rsidRPr="00586872">
              <w:rPr>
                <w:rStyle w:val="Hyperlink"/>
                <w:noProof/>
              </w:rPr>
              <w:t>Creating Virtual Networks</w:t>
            </w:r>
            <w:r w:rsidR="00F75073">
              <w:rPr>
                <w:noProof/>
                <w:webHidden/>
              </w:rPr>
              <w:tab/>
            </w:r>
            <w:r w:rsidR="00F75073">
              <w:rPr>
                <w:noProof/>
                <w:webHidden/>
              </w:rPr>
              <w:fldChar w:fldCharType="begin"/>
            </w:r>
            <w:r w:rsidR="00F75073">
              <w:rPr>
                <w:noProof/>
                <w:webHidden/>
              </w:rPr>
              <w:instrText xml:space="preserve"> PAGEREF _Toc3360590 \h </w:instrText>
            </w:r>
            <w:r w:rsidR="00F75073">
              <w:rPr>
                <w:noProof/>
                <w:webHidden/>
              </w:rPr>
            </w:r>
            <w:r w:rsidR="00F75073">
              <w:rPr>
                <w:noProof/>
                <w:webHidden/>
              </w:rPr>
              <w:fldChar w:fldCharType="separate"/>
            </w:r>
            <w:r w:rsidR="00F75073">
              <w:rPr>
                <w:noProof/>
                <w:webHidden/>
              </w:rPr>
              <w:t>14</w:t>
            </w:r>
            <w:r w:rsidR="00F75073">
              <w:rPr>
                <w:noProof/>
                <w:webHidden/>
              </w:rPr>
              <w:fldChar w:fldCharType="end"/>
            </w:r>
          </w:hyperlink>
        </w:p>
        <w:p w14:paraId="1A02A22C" w14:textId="79CF5900" w:rsidR="00F75073" w:rsidRDefault="00363707">
          <w:pPr>
            <w:pStyle w:val="TOC3"/>
            <w:tabs>
              <w:tab w:val="left" w:pos="1440"/>
              <w:tab w:val="right" w:leader="dot" w:pos="9350"/>
            </w:tabs>
            <w:rPr>
              <w:rFonts w:asciiTheme="minorHAnsi" w:eastAsiaTheme="minorEastAsia" w:hAnsiTheme="minorHAnsi" w:cstheme="minorBidi"/>
              <w:noProof/>
            </w:rPr>
          </w:pPr>
          <w:hyperlink w:anchor="_Toc3360591" w:history="1">
            <w:r w:rsidR="00F75073" w:rsidRPr="00586872">
              <w:rPr>
                <w:rStyle w:val="Hyperlink"/>
                <w:noProof/>
              </w:rPr>
              <w:t>2.3.4.</w:t>
            </w:r>
            <w:r w:rsidR="00F75073">
              <w:rPr>
                <w:rFonts w:asciiTheme="minorHAnsi" w:eastAsiaTheme="minorEastAsia" w:hAnsiTheme="minorHAnsi" w:cstheme="minorBidi"/>
                <w:noProof/>
              </w:rPr>
              <w:tab/>
            </w:r>
            <w:r w:rsidR="00F75073" w:rsidRPr="00586872">
              <w:rPr>
                <w:rStyle w:val="Hyperlink"/>
                <w:noProof/>
              </w:rPr>
              <w:t>Creating Security Groups</w:t>
            </w:r>
            <w:r w:rsidR="00F75073">
              <w:rPr>
                <w:noProof/>
                <w:webHidden/>
              </w:rPr>
              <w:tab/>
            </w:r>
            <w:r w:rsidR="00F75073">
              <w:rPr>
                <w:noProof/>
                <w:webHidden/>
              </w:rPr>
              <w:fldChar w:fldCharType="begin"/>
            </w:r>
            <w:r w:rsidR="00F75073">
              <w:rPr>
                <w:noProof/>
                <w:webHidden/>
              </w:rPr>
              <w:instrText xml:space="preserve"> PAGEREF _Toc3360591 \h </w:instrText>
            </w:r>
            <w:r w:rsidR="00F75073">
              <w:rPr>
                <w:noProof/>
                <w:webHidden/>
              </w:rPr>
            </w:r>
            <w:r w:rsidR="00F75073">
              <w:rPr>
                <w:noProof/>
                <w:webHidden/>
              </w:rPr>
              <w:fldChar w:fldCharType="separate"/>
            </w:r>
            <w:r w:rsidR="00F75073">
              <w:rPr>
                <w:noProof/>
                <w:webHidden/>
              </w:rPr>
              <w:t>15</w:t>
            </w:r>
            <w:r w:rsidR="00F75073">
              <w:rPr>
                <w:noProof/>
                <w:webHidden/>
              </w:rPr>
              <w:fldChar w:fldCharType="end"/>
            </w:r>
          </w:hyperlink>
        </w:p>
        <w:p w14:paraId="72143558" w14:textId="131C6432" w:rsidR="00F75073" w:rsidRDefault="00363707">
          <w:pPr>
            <w:pStyle w:val="TOC2"/>
            <w:tabs>
              <w:tab w:val="left" w:pos="960"/>
              <w:tab w:val="right" w:leader="dot" w:pos="9350"/>
            </w:tabs>
            <w:rPr>
              <w:rFonts w:asciiTheme="minorHAnsi" w:eastAsiaTheme="minorEastAsia" w:hAnsiTheme="minorHAnsi" w:cstheme="minorBidi"/>
              <w:noProof/>
            </w:rPr>
          </w:pPr>
          <w:hyperlink w:anchor="_Toc3360592" w:history="1">
            <w:r w:rsidR="00F75073" w:rsidRPr="00586872">
              <w:rPr>
                <w:rStyle w:val="Hyperlink"/>
                <w:noProof/>
              </w:rPr>
              <w:t>2.4.</w:t>
            </w:r>
            <w:r w:rsidR="00F75073">
              <w:rPr>
                <w:rFonts w:asciiTheme="minorHAnsi" w:eastAsiaTheme="minorEastAsia" w:hAnsiTheme="minorHAnsi" w:cstheme="minorBidi"/>
                <w:noProof/>
              </w:rPr>
              <w:tab/>
            </w:r>
            <w:r w:rsidR="00F75073" w:rsidRPr="00586872">
              <w:rPr>
                <w:rStyle w:val="Hyperlink"/>
                <w:noProof/>
              </w:rPr>
              <w:t>Define Spoke Resources</w:t>
            </w:r>
            <w:r w:rsidR="00F75073">
              <w:rPr>
                <w:noProof/>
                <w:webHidden/>
              </w:rPr>
              <w:tab/>
            </w:r>
            <w:r w:rsidR="00F75073">
              <w:rPr>
                <w:noProof/>
                <w:webHidden/>
              </w:rPr>
              <w:fldChar w:fldCharType="begin"/>
            </w:r>
            <w:r w:rsidR="00F75073">
              <w:rPr>
                <w:noProof/>
                <w:webHidden/>
              </w:rPr>
              <w:instrText xml:space="preserve"> PAGEREF _Toc3360592 \h </w:instrText>
            </w:r>
            <w:r w:rsidR="00F75073">
              <w:rPr>
                <w:noProof/>
                <w:webHidden/>
              </w:rPr>
            </w:r>
            <w:r w:rsidR="00F75073">
              <w:rPr>
                <w:noProof/>
                <w:webHidden/>
              </w:rPr>
              <w:fldChar w:fldCharType="separate"/>
            </w:r>
            <w:r w:rsidR="00F75073">
              <w:rPr>
                <w:noProof/>
                <w:webHidden/>
              </w:rPr>
              <w:t>15</w:t>
            </w:r>
            <w:r w:rsidR="00F75073">
              <w:rPr>
                <w:noProof/>
                <w:webHidden/>
              </w:rPr>
              <w:fldChar w:fldCharType="end"/>
            </w:r>
          </w:hyperlink>
        </w:p>
        <w:p w14:paraId="0C4F5620" w14:textId="49226D91" w:rsidR="00F75073" w:rsidRDefault="00363707">
          <w:pPr>
            <w:pStyle w:val="TOC3"/>
            <w:tabs>
              <w:tab w:val="left" w:pos="1440"/>
              <w:tab w:val="right" w:leader="dot" w:pos="9350"/>
            </w:tabs>
            <w:rPr>
              <w:rFonts w:asciiTheme="minorHAnsi" w:eastAsiaTheme="minorEastAsia" w:hAnsiTheme="minorHAnsi" w:cstheme="minorBidi"/>
              <w:noProof/>
            </w:rPr>
          </w:pPr>
          <w:hyperlink w:anchor="_Toc3360593" w:history="1">
            <w:r w:rsidR="00F75073" w:rsidRPr="00586872">
              <w:rPr>
                <w:rStyle w:val="Hyperlink"/>
                <w:noProof/>
              </w:rPr>
              <w:t>2.4.1.</w:t>
            </w:r>
            <w:r w:rsidR="00F75073">
              <w:rPr>
                <w:rFonts w:asciiTheme="minorHAnsi" w:eastAsiaTheme="minorEastAsia" w:hAnsiTheme="minorHAnsi" w:cstheme="minorBidi"/>
                <w:noProof/>
              </w:rPr>
              <w:tab/>
            </w:r>
            <w:r w:rsidR="00F75073" w:rsidRPr="00586872">
              <w:rPr>
                <w:rStyle w:val="Hyperlink"/>
                <w:noProof/>
              </w:rPr>
              <w:t>Creating Test Host VM</w:t>
            </w:r>
            <w:r w:rsidR="00F75073">
              <w:rPr>
                <w:noProof/>
                <w:webHidden/>
              </w:rPr>
              <w:tab/>
            </w:r>
            <w:r w:rsidR="00F75073">
              <w:rPr>
                <w:noProof/>
                <w:webHidden/>
              </w:rPr>
              <w:fldChar w:fldCharType="begin"/>
            </w:r>
            <w:r w:rsidR="00F75073">
              <w:rPr>
                <w:noProof/>
                <w:webHidden/>
              </w:rPr>
              <w:instrText xml:space="preserve"> PAGEREF _Toc3360593 \h </w:instrText>
            </w:r>
            <w:r w:rsidR="00F75073">
              <w:rPr>
                <w:noProof/>
                <w:webHidden/>
              </w:rPr>
            </w:r>
            <w:r w:rsidR="00F75073">
              <w:rPr>
                <w:noProof/>
                <w:webHidden/>
              </w:rPr>
              <w:fldChar w:fldCharType="separate"/>
            </w:r>
            <w:r w:rsidR="00F75073">
              <w:rPr>
                <w:noProof/>
                <w:webHidden/>
              </w:rPr>
              <w:t>15</w:t>
            </w:r>
            <w:r w:rsidR="00F75073">
              <w:rPr>
                <w:noProof/>
                <w:webHidden/>
              </w:rPr>
              <w:fldChar w:fldCharType="end"/>
            </w:r>
          </w:hyperlink>
        </w:p>
        <w:p w14:paraId="5AA7C57E" w14:textId="1C709BC4" w:rsidR="00F75073" w:rsidRDefault="00363707">
          <w:pPr>
            <w:pStyle w:val="TOC3"/>
            <w:tabs>
              <w:tab w:val="left" w:pos="1440"/>
              <w:tab w:val="right" w:leader="dot" w:pos="9350"/>
            </w:tabs>
            <w:rPr>
              <w:rFonts w:asciiTheme="minorHAnsi" w:eastAsiaTheme="minorEastAsia" w:hAnsiTheme="minorHAnsi" w:cstheme="minorBidi"/>
              <w:noProof/>
            </w:rPr>
          </w:pPr>
          <w:hyperlink w:anchor="_Toc3360594" w:history="1">
            <w:r w:rsidR="00F75073" w:rsidRPr="00586872">
              <w:rPr>
                <w:rStyle w:val="Hyperlink"/>
                <w:noProof/>
              </w:rPr>
              <w:t>2.4.2.</w:t>
            </w:r>
            <w:r w:rsidR="00F75073">
              <w:rPr>
                <w:rFonts w:asciiTheme="minorHAnsi" w:eastAsiaTheme="minorEastAsia" w:hAnsiTheme="minorHAnsi" w:cstheme="minorBidi"/>
                <w:noProof/>
              </w:rPr>
              <w:tab/>
            </w:r>
            <w:r w:rsidR="00F75073" w:rsidRPr="00586872">
              <w:rPr>
                <w:rStyle w:val="Hyperlink"/>
                <w:noProof/>
              </w:rPr>
              <w:t>Creating Security Groups</w:t>
            </w:r>
            <w:r w:rsidR="00F75073">
              <w:rPr>
                <w:noProof/>
                <w:webHidden/>
              </w:rPr>
              <w:tab/>
            </w:r>
            <w:r w:rsidR="00F75073">
              <w:rPr>
                <w:noProof/>
                <w:webHidden/>
              </w:rPr>
              <w:fldChar w:fldCharType="begin"/>
            </w:r>
            <w:r w:rsidR="00F75073">
              <w:rPr>
                <w:noProof/>
                <w:webHidden/>
              </w:rPr>
              <w:instrText xml:space="preserve"> PAGEREF _Toc3360594 \h </w:instrText>
            </w:r>
            <w:r w:rsidR="00F75073">
              <w:rPr>
                <w:noProof/>
                <w:webHidden/>
              </w:rPr>
            </w:r>
            <w:r w:rsidR="00F75073">
              <w:rPr>
                <w:noProof/>
                <w:webHidden/>
              </w:rPr>
              <w:fldChar w:fldCharType="separate"/>
            </w:r>
            <w:r w:rsidR="00F75073">
              <w:rPr>
                <w:noProof/>
                <w:webHidden/>
              </w:rPr>
              <w:t>16</w:t>
            </w:r>
            <w:r w:rsidR="00F75073">
              <w:rPr>
                <w:noProof/>
                <w:webHidden/>
              </w:rPr>
              <w:fldChar w:fldCharType="end"/>
            </w:r>
          </w:hyperlink>
        </w:p>
        <w:p w14:paraId="715051A1" w14:textId="52EF004A" w:rsidR="00F75073" w:rsidRDefault="00363707">
          <w:pPr>
            <w:pStyle w:val="TOC3"/>
            <w:tabs>
              <w:tab w:val="left" w:pos="1440"/>
              <w:tab w:val="right" w:leader="dot" w:pos="9350"/>
            </w:tabs>
            <w:rPr>
              <w:rFonts w:asciiTheme="minorHAnsi" w:eastAsiaTheme="minorEastAsia" w:hAnsiTheme="minorHAnsi" w:cstheme="minorBidi"/>
              <w:noProof/>
            </w:rPr>
          </w:pPr>
          <w:hyperlink w:anchor="_Toc3360595" w:history="1">
            <w:r w:rsidR="00F75073" w:rsidRPr="00586872">
              <w:rPr>
                <w:rStyle w:val="Hyperlink"/>
                <w:noProof/>
              </w:rPr>
              <w:t>2.4.3.</w:t>
            </w:r>
            <w:r w:rsidR="00F75073">
              <w:rPr>
                <w:rFonts w:asciiTheme="minorHAnsi" w:eastAsiaTheme="minorEastAsia" w:hAnsiTheme="minorHAnsi" w:cstheme="minorBidi"/>
                <w:noProof/>
              </w:rPr>
              <w:tab/>
            </w:r>
            <w:r w:rsidR="00F75073" w:rsidRPr="00586872">
              <w:rPr>
                <w:rStyle w:val="Hyperlink"/>
                <w:noProof/>
              </w:rPr>
              <w:t>Creating Virtual Network</w:t>
            </w:r>
            <w:r w:rsidR="00F75073">
              <w:rPr>
                <w:noProof/>
                <w:webHidden/>
              </w:rPr>
              <w:tab/>
            </w:r>
            <w:r w:rsidR="00F75073">
              <w:rPr>
                <w:noProof/>
                <w:webHidden/>
              </w:rPr>
              <w:fldChar w:fldCharType="begin"/>
            </w:r>
            <w:r w:rsidR="00F75073">
              <w:rPr>
                <w:noProof/>
                <w:webHidden/>
              </w:rPr>
              <w:instrText xml:space="preserve"> PAGEREF _Toc3360595 \h </w:instrText>
            </w:r>
            <w:r w:rsidR="00F75073">
              <w:rPr>
                <w:noProof/>
                <w:webHidden/>
              </w:rPr>
            </w:r>
            <w:r w:rsidR="00F75073">
              <w:rPr>
                <w:noProof/>
                <w:webHidden/>
              </w:rPr>
              <w:fldChar w:fldCharType="separate"/>
            </w:r>
            <w:r w:rsidR="00F75073">
              <w:rPr>
                <w:noProof/>
                <w:webHidden/>
              </w:rPr>
              <w:t>17</w:t>
            </w:r>
            <w:r w:rsidR="00F75073">
              <w:rPr>
                <w:noProof/>
                <w:webHidden/>
              </w:rPr>
              <w:fldChar w:fldCharType="end"/>
            </w:r>
          </w:hyperlink>
        </w:p>
        <w:p w14:paraId="31588C0B" w14:textId="5B7AAEAB" w:rsidR="00F75073" w:rsidRDefault="00363707">
          <w:pPr>
            <w:pStyle w:val="TOC3"/>
            <w:tabs>
              <w:tab w:val="left" w:pos="1440"/>
              <w:tab w:val="right" w:leader="dot" w:pos="9350"/>
            </w:tabs>
            <w:rPr>
              <w:rFonts w:asciiTheme="minorHAnsi" w:eastAsiaTheme="minorEastAsia" w:hAnsiTheme="minorHAnsi" w:cstheme="minorBidi"/>
              <w:noProof/>
            </w:rPr>
          </w:pPr>
          <w:hyperlink w:anchor="_Toc3360596" w:history="1">
            <w:r w:rsidR="00F75073" w:rsidRPr="00586872">
              <w:rPr>
                <w:rStyle w:val="Hyperlink"/>
                <w:noProof/>
              </w:rPr>
              <w:t>2.4.4.</w:t>
            </w:r>
            <w:r w:rsidR="00F75073">
              <w:rPr>
                <w:rFonts w:asciiTheme="minorHAnsi" w:eastAsiaTheme="minorEastAsia" w:hAnsiTheme="minorHAnsi" w:cstheme="minorBidi"/>
                <w:noProof/>
              </w:rPr>
              <w:tab/>
            </w:r>
            <w:r w:rsidR="00F75073" w:rsidRPr="00586872">
              <w:rPr>
                <w:rStyle w:val="Hyperlink"/>
                <w:noProof/>
              </w:rPr>
              <w:t>Create Route Table</w:t>
            </w:r>
            <w:r w:rsidR="00F75073">
              <w:rPr>
                <w:noProof/>
                <w:webHidden/>
              </w:rPr>
              <w:tab/>
            </w:r>
            <w:r w:rsidR="00F75073">
              <w:rPr>
                <w:noProof/>
                <w:webHidden/>
              </w:rPr>
              <w:fldChar w:fldCharType="begin"/>
            </w:r>
            <w:r w:rsidR="00F75073">
              <w:rPr>
                <w:noProof/>
                <w:webHidden/>
              </w:rPr>
              <w:instrText xml:space="preserve"> PAGEREF _Toc3360596 \h </w:instrText>
            </w:r>
            <w:r w:rsidR="00F75073">
              <w:rPr>
                <w:noProof/>
                <w:webHidden/>
              </w:rPr>
            </w:r>
            <w:r w:rsidR="00F75073">
              <w:rPr>
                <w:noProof/>
                <w:webHidden/>
              </w:rPr>
              <w:fldChar w:fldCharType="separate"/>
            </w:r>
            <w:r w:rsidR="00F75073">
              <w:rPr>
                <w:noProof/>
                <w:webHidden/>
              </w:rPr>
              <w:t>17</w:t>
            </w:r>
            <w:r w:rsidR="00F75073">
              <w:rPr>
                <w:noProof/>
                <w:webHidden/>
              </w:rPr>
              <w:fldChar w:fldCharType="end"/>
            </w:r>
          </w:hyperlink>
        </w:p>
        <w:p w14:paraId="2D0153E5" w14:textId="4E2405B6" w:rsidR="00F75073" w:rsidRDefault="00363707">
          <w:pPr>
            <w:pStyle w:val="TOC3"/>
            <w:tabs>
              <w:tab w:val="left" w:pos="1440"/>
              <w:tab w:val="right" w:leader="dot" w:pos="9350"/>
            </w:tabs>
            <w:rPr>
              <w:rFonts w:asciiTheme="minorHAnsi" w:eastAsiaTheme="minorEastAsia" w:hAnsiTheme="minorHAnsi" w:cstheme="minorBidi"/>
              <w:noProof/>
            </w:rPr>
          </w:pPr>
          <w:hyperlink w:anchor="_Toc3360597" w:history="1">
            <w:r w:rsidR="00F75073" w:rsidRPr="00586872">
              <w:rPr>
                <w:rStyle w:val="Hyperlink"/>
                <w:noProof/>
              </w:rPr>
              <w:t>2.4.5.</w:t>
            </w:r>
            <w:r w:rsidR="00F75073">
              <w:rPr>
                <w:rFonts w:asciiTheme="minorHAnsi" w:eastAsiaTheme="minorEastAsia" w:hAnsiTheme="minorHAnsi" w:cstheme="minorBidi"/>
                <w:noProof/>
              </w:rPr>
              <w:tab/>
            </w:r>
            <w:r w:rsidR="00F75073" w:rsidRPr="00586872">
              <w:rPr>
                <w:rStyle w:val="Hyperlink"/>
                <w:noProof/>
              </w:rPr>
              <w:t>Group Vars file</w:t>
            </w:r>
            <w:r w:rsidR="00F75073">
              <w:rPr>
                <w:noProof/>
                <w:webHidden/>
              </w:rPr>
              <w:tab/>
            </w:r>
            <w:r w:rsidR="00F75073">
              <w:rPr>
                <w:noProof/>
                <w:webHidden/>
              </w:rPr>
              <w:fldChar w:fldCharType="begin"/>
            </w:r>
            <w:r w:rsidR="00F75073">
              <w:rPr>
                <w:noProof/>
                <w:webHidden/>
              </w:rPr>
              <w:instrText xml:space="preserve"> PAGEREF _Toc3360597 \h </w:instrText>
            </w:r>
            <w:r w:rsidR="00F75073">
              <w:rPr>
                <w:noProof/>
                <w:webHidden/>
              </w:rPr>
            </w:r>
            <w:r w:rsidR="00F75073">
              <w:rPr>
                <w:noProof/>
                <w:webHidden/>
              </w:rPr>
              <w:fldChar w:fldCharType="separate"/>
            </w:r>
            <w:r w:rsidR="00F75073">
              <w:rPr>
                <w:noProof/>
                <w:webHidden/>
              </w:rPr>
              <w:t>18</w:t>
            </w:r>
            <w:r w:rsidR="00F75073">
              <w:rPr>
                <w:noProof/>
                <w:webHidden/>
              </w:rPr>
              <w:fldChar w:fldCharType="end"/>
            </w:r>
          </w:hyperlink>
        </w:p>
        <w:p w14:paraId="26FC4020" w14:textId="5DC30862" w:rsidR="00F75073" w:rsidRDefault="00363707">
          <w:pPr>
            <w:pStyle w:val="TOC2"/>
            <w:tabs>
              <w:tab w:val="left" w:pos="960"/>
              <w:tab w:val="right" w:leader="dot" w:pos="9350"/>
            </w:tabs>
            <w:rPr>
              <w:rFonts w:asciiTheme="minorHAnsi" w:eastAsiaTheme="minorEastAsia" w:hAnsiTheme="minorHAnsi" w:cstheme="minorBidi"/>
              <w:noProof/>
            </w:rPr>
          </w:pPr>
          <w:hyperlink w:anchor="_Toc3360598" w:history="1">
            <w:r w:rsidR="00F75073" w:rsidRPr="00586872">
              <w:rPr>
                <w:rStyle w:val="Hyperlink"/>
                <w:noProof/>
              </w:rPr>
              <w:t>2.5.</w:t>
            </w:r>
            <w:r w:rsidR="00F75073">
              <w:rPr>
                <w:rFonts w:asciiTheme="minorHAnsi" w:eastAsiaTheme="minorEastAsia" w:hAnsiTheme="minorHAnsi" w:cstheme="minorBidi"/>
                <w:noProof/>
              </w:rPr>
              <w:tab/>
            </w:r>
            <w:r w:rsidR="00F75073" w:rsidRPr="00586872">
              <w:rPr>
                <w:rStyle w:val="Hyperlink"/>
                <w:noProof/>
              </w:rPr>
              <w:t>Set Parameters in all.yml file</w:t>
            </w:r>
            <w:r w:rsidR="00F75073">
              <w:rPr>
                <w:noProof/>
                <w:webHidden/>
              </w:rPr>
              <w:tab/>
            </w:r>
            <w:r w:rsidR="00F75073">
              <w:rPr>
                <w:noProof/>
                <w:webHidden/>
              </w:rPr>
              <w:fldChar w:fldCharType="begin"/>
            </w:r>
            <w:r w:rsidR="00F75073">
              <w:rPr>
                <w:noProof/>
                <w:webHidden/>
              </w:rPr>
              <w:instrText xml:space="preserve"> PAGEREF _Toc3360598 \h </w:instrText>
            </w:r>
            <w:r w:rsidR="00F75073">
              <w:rPr>
                <w:noProof/>
                <w:webHidden/>
              </w:rPr>
            </w:r>
            <w:r w:rsidR="00F75073">
              <w:rPr>
                <w:noProof/>
                <w:webHidden/>
              </w:rPr>
              <w:fldChar w:fldCharType="separate"/>
            </w:r>
            <w:r w:rsidR="00F75073">
              <w:rPr>
                <w:noProof/>
                <w:webHidden/>
              </w:rPr>
              <w:t>19</w:t>
            </w:r>
            <w:r w:rsidR="00F75073">
              <w:rPr>
                <w:noProof/>
                <w:webHidden/>
              </w:rPr>
              <w:fldChar w:fldCharType="end"/>
            </w:r>
          </w:hyperlink>
        </w:p>
        <w:p w14:paraId="3634CD7D" w14:textId="671E8BD4" w:rsidR="00F75073" w:rsidRDefault="00363707">
          <w:pPr>
            <w:pStyle w:val="TOC3"/>
            <w:tabs>
              <w:tab w:val="left" w:pos="1440"/>
              <w:tab w:val="right" w:leader="dot" w:pos="9350"/>
            </w:tabs>
            <w:rPr>
              <w:rFonts w:asciiTheme="minorHAnsi" w:eastAsiaTheme="minorEastAsia" w:hAnsiTheme="minorHAnsi" w:cstheme="minorBidi"/>
              <w:noProof/>
            </w:rPr>
          </w:pPr>
          <w:hyperlink w:anchor="_Toc3360599" w:history="1">
            <w:r w:rsidR="00F75073" w:rsidRPr="00586872">
              <w:rPr>
                <w:rStyle w:val="Hyperlink"/>
                <w:noProof/>
              </w:rPr>
              <w:t>2.5.1.</w:t>
            </w:r>
            <w:r w:rsidR="00F75073">
              <w:rPr>
                <w:rFonts w:asciiTheme="minorHAnsi" w:eastAsiaTheme="minorEastAsia" w:hAnsiTheme="minorHAnsi" w:cstheme="minorBidi"/>
                <w:noProof/>
              </w:rPr>
              <w:tab/>
            </w:r>
            <w:r w:rsidR="00F75073" w:rsidRPr="00586872">
              <w:rPr>
                <w:rStyle w:val="Hyperlink"/>
                <w:noProof/>
              </w:rPr>
              <w:t>Include Networks</w:t>
            </w:r>
            <w:r w:rsidR="00F75073">
              <w:rPr>
                <w:noProof/>
                <w:webHidden/>
              </w:rPr>
              <w:tab/>
            </w:r>
            <w:r w:rsidR="00F75073">
              <w:rPr>
                <w:noProof/>
                <w:webHidden/>
              </w:rPr>
              <w:fldChar w:fldCharType="begin"/>
            </w:r>
            <w:r w:rsidR="00F75073">
              <w:rPr>
                <w:noProof/>
                <w:webHidden/>
              </w:rPr>
              <w:instrText xml:space="preserve"> PAGEREF _Toc3360599 \h </w:instrText>
            </w:r>
            <w:r w:rsidR="00F75073">
              <w:rPr>
                <w:noProof/>
                <w:webHidden/>
              </w:rPr>
            </w:r>
            <w:r w:rsidR="00F75073">
              <w:rPr>
                <w:noProof/>
                <w:webHidden/>
              </w:rPr>
              <w:fldChar w:fldCharType="separate"/>
            </w:r>
            <w:r w:rsidR="00F75073">
              <w:rPr>
                <w:noProof/>
                <w:webHidden/>
              </w:rPr>
              <w:t>19</w:t>
            </w:r>
            <w:r w:rsidR="00F75073">
              <w:rPr>
                <w:noProof/>
                <w:webHidden/>
              </w:rPr>
              <w:fldChar w:fldCharType="end"/>
            </w:r>
          </w:hyperlink>
        </w:p>
        <w:p w14:paraId="22BC014A" w14:textId="6E985653" w:rsidR="00F75073" w:rsidRDefault="00363707">
          <w:pPr>
            <w:pStyle w:val="TOC3"/>
            <w:tabs>
              <w:tab w:val="left" w:pos="1440"/>
              <w:tab w:val="right" w:leader="dot" w:pos="9350"/>
            </w:tabs>
            <w:rPr>
              <w:rFonts w:asciiTheme="minorHAnsi" w:eastAsiaTheme="minorEastAsia" w:hAnsiTheme="minorHAnsi" w:cstheme="minorBidi"/>
              <w:noProof/>
            </w:rPr>
          </w:pPr>
          <w:hyperlink w:anchor="_Toc3360600" w:history="1">
            <w:r w:rsidR="00F75073" w:rsidRPr="00586872">
              <w:rPr>
                <w:rStyle w:val="Hyperlink"/>
                <w:noProof/>
              </w:rPr>
              <w:t>2.5.2.</w:t>
            </w:r>
            <w:r w:rsidR="00F75073">
              <w:rPr>
                <w:rFonts w:asciiTheme="minorHAnsi" w:eastAsiaTheme="minorEastAsia" w:hAnsiTheme="minorHAnsi" w:cstheme="minorBidi"/>
                <w:noProof/>
              </w:rPr>
              <w:tab/>
            </w:r>
            <w:r w:rsidR="00F75073" w:rsidRPr="00586872">
              <w:rPr>
                <w:rStyle w:val="Hyperlink"/>
                <w:noProof/>
              </w:rPr>
              <w:t>Firewall Configuration</w:t>
            </w:r>
            <w:r w:rsidR="00F75073">
              <w:rPr>
                <w:noProof/>
                <w:webHidden/>
              </w:rPr>
              <w:tab/>
            </w:r>
            <w:r w:rsidR="00F75073">
              <w:rPr>
                <w:noProof/>
                <w:webHidden/>
              </w:rPr>
              <w:fldChar w:fldCharType="begin"/>
            </w:r>
            <w:r w:rsidR="00F75073">
              <w:rPr>
                <w:noProof/>
                <w:webHidden/>
              </w:rPr>
              <w:instrText xml:space="preserve"> PAGEREF _Toc3360600 \h </w:instrText>
            </w:r>
            <w:r w:rsidR="00F75073">
              <w:rPr>
                <w:noProof/>
                <w:webHidden/>
              </w:rPr>
            </w:r>
            <w:r w:rsidR="00F75073">
              <w:rPr>
                <w:noProof/>
                <w:webHidden/>
              </w:rPr>
              <w:fldChar w:fldCharType="separate"/>
            </w:r>
            <w:r w:rsidR="00F75073">
              <w:rPr>
                <w:noProof/>
                <w:webHidden/>
              </w:rPr>
              <w:t>20</w:t>
            </w:r>
            <w:r w:rsidR="00F75073">
              <w:rPr>
                <w:noProof/>
                <w:webHidden/>
              </w:rPr>
              <w:fldChar w:fldCharType="end"/>
            </w:r>
          </w:hyperlink>
        </w:p>
        <w:p w14:paraId="218A354C" w14:textId="3818AE49" w:rsidR="00F75073" w:rsidRDefault="00363707">
          <w:pPr>
            <w:pStyle w:val="TOC2"/>
            <w:tabs>
              <w:tab w:val="left" w:pos="960"/>
              <w:tab w:val="right" w:leader="dot" w:pos="9350"/>
            </w:tabs>
            <w:rPr>
              <w:rFonts w:asciiTheme="minorHAnsi" w:eastAsiaTheme="minorEastAsia" w:hAnsiTheme="minorHAnsi" w:cstheme="minorBidi"/>
              <w:noProof/>
            </w:rPr>
          </w:pPr>
          <w:hyperlink w:anchor="_Toc3360601" w:history="1">
            <w:r w:rsidR="00F75073" w:rsidRPr="00586872">
              <w:rPr>
                <w:rStyle w:val="Hyperlink"/>
                <w:noProof/>
              </w:rPr>
              <w:t>2.6.</w:t>
            </w:r>
            <w:r w:rsidR="00F75073">
              <w:rPr>
                <w:rFonts w:asciiTheme="minorHAnsi" w:eastAsiaTheme="minorEastAsia" w:hAnsiTheme="minorHAnsi" w:cstheme="minorBidi"/>
                <w:noProof/>
              </w:rPr>
              <w:tab/>
            </w:r>
            <w:r w:rsidR="00F75073" w:rsidRPr="00586872">
              <w:rPr>
                <w:rStyle w:val="Hyperlink"/>
                <w:noProof/>
              </w:rPr>
              <w:t>Cloud Provider Information</w:t>
            </w:r>
            <w:r w:rsidR="00F75073">
              <w:rPr>
                <w:noProof/>
                <w:webHidden/>
              </w:rPr>
              <w:tab/>
            </w:r>
            <w:r w:rsidR="00F75073">
              <w:rPr>
                <w:noProof/>
                <w:webHidden/>
              </w:rPr>
              <w:fldChar w:fldCharType="begin"/>
            </w:r>
            <w:r w:rsidR="00F75073">
              <w:rPr>
                <w:noProof/>
                <w:webHidden/>
              </w:rPr>
              <w:instrText xml:space="preserve"> PAGEREF _Toc3360601 \h </w:instrText>
            </w:r>
            <w:r w:rsidR="00F75073">
              <w:rPr>
                <w:noProof/>
                <w:webHidden/>
              </w:rPr>
            </w:r>
            <w:r w:rsidR="00F75073">
              <w:rPr>
                <w:noProof/>
                <w:webHidden/>
              </w:rPr>
              <w:fldChar w:fldCharType="separate"/>
            </w:r>
            <w:r w:rsidR="00F75073">
              <w:rPr>
                <w:noProof/>
                <w:webHidden/>
              </w:rPr>
              <w:t>20</w:t>
            </w:r>
            <w:r w:rsidR="00F75073">
              <w:rPr>
                <w:noProof/>
                <w:webHidden/>
              </w:rPr>
              <w:fldChar w:fldCharType="end"/>
            </w:r>
          </w:hyperlink>
        </w:p>
        <w:p w14:paraId="4E2B6E0A" w14:textId="7A229D76" w:rsidR="00F75073" w:rsidRDefault="00363707">
          <w:pPr>
            <w:pStyle w:val="TOC2"/>
            <w:tabs>
              <w:tab w:val="left" w:pos="960"/>
              <w:tab w:val="right" w:leader="dot" w:pos="9350"/>
            </w:tabs>
            <w:rPr>
              <w:rFonts w:asciiTheme="minorHAnsi" w:eastAsiaTheme="minorEastAsia" w:hAnsiTheme="minorHAnsi" w:cstheme="minorBidi"/>
              <w:noProof/>
            </w:rPr>
          </w:pPr>
          <w:hyperlink w:anchor="_Toc3360602" w:history="1">
            <w:r w:rsidR="00F75073" w:rsidRPr="00586872">
              <w:rPr>
                <w:rStyle w:val="Hyperlink"/>
                <w:noProof/>
              </w:rPr>
              <w:t>2.7.</w:t>
            </w:r>
            <w:r w:rsidR="00F75073">
              <w:rPr>
                <w:rFonts w:asciiTheme="minorHAnsi" w:eastAsiaTheme="minorEastAsia" w:hAnsiTheme="minorHAnsi" w:cstheme="minorBidi"/>
                <w:noProof/>
              </w:rPr>
              <w:tab/>
            </w:r>
            <w:r w:rsidR="00F75073" w:rsidRPr="00586872">
              <w:rPr>
                <w:rStyle w:val="Hyperlink"/>
                <w:noProof/>
              </w:rPr>
              <w:t>Connect to Docker Container and to the Azure Portal</w:t>
            </w:r>
            <w:r w:rsidR="00F75073">
              <w:rPr>
                <w:noProof/>
                <w:webHidden/>
              </w:rPr>
              <w:tab/>
            </w:r>
            <w:r w:rsidR="00F75073">
              <w:rPr>
                <w:noProof/>
                <w:webHidden/>
              </w:rPr>
              <w:fldChar w:fldCharType="begin"/>
            </w:r>
            <w:r w:rsidR="00F75073">
              <w:rPr>
                <w:noProof/>
                <w:webHidden/>
              </w:rPr>
              <w:instrText xml:space="preserve"> PAGEREF _Toc3360602 \h </w:instrText>
            </w:r>
            <w:r w:rsidR="00F75073">
              <w:rPr>
                <w:noProof/>
                <w:webHidden/>
              </w:rPr>
            </w:r>
            <w:r w:rsidR="00F75073">
              <w:rPr>
                <w:noProof/>
                <w:webHidden/>
              </w:rPr>
              <w:fldChar w:fldCharType="separate"/>
            </w:r>
            <w:r w:rsidR="00F75073">
              <w:rPr>
                <w:noProof/>
                <w:webHidden/>
              </w:rPr>
              <w:t>22</w:t>
            </w:r>
            <w:r w:rsidR="00F75073">
              <w:rPr>
                <w:noProof/>
                <w:webHidden/>
              </w:rPr>
              <w:fldChar w:fldCharType="end"/>
            </w:r>
          </w:hyperlink>
        </w:p>
        <w:p w14:paraId="73294FC5" w14:textId="2C56A3EB" w:rsidR="00F75073" w:rsidRDefault="00363707">
          <w:pPr>
            <w:pStyle w:val="TOC3"/>
            <w:tabs>
              <w:tab w:val="left" w:pos="1440"/>
              <w:tab w:val="right" w:leader="dot" w:pos="9350"/>
            </w:tabs>
            <w:rPr>
              <w:rFonts w:asciiTheme="minorHAnsi" w:eastAsiaTheme="minorEastAsia" w:hAnsiTheme="minorHAnsi" w:cstheme="minorBidi"/>
              <w:noProof/>
            </w:rPr>
          </w:pPr>
          <w:hyperlink w:anchor="_Toc3360603" w:history="1">
            <w:r w:rsidR="00F75073" w:rsidRPr="00586872">
              <w:rPr>
                <w:rStyle w:val="Hyperlink"/>
                <w:noProof/>
              </w:rPr>
              <w:t>2.7.1.</w:t>
            </w:r>
            <w:r w:rsidR="00F75073">
              <w:rPr>
                <w:rFonts w:asciiTheme="minorHAnsi" w:eastAsiaTheme="minorEastAsia" w:hAnsiTheme="minorHAnsi" w:cstheme="minorBidi"/>
                <w:noProof/>
              </w:rPr>
              <w:tab/>
            </w:r>
            <w:r w:rsidR="00F75073" w:rsidRPr="00586872">
              <w:rPr>
                <w:rStyle w:val="Hyperlink"/>
                <w:noProof/>
              </w:rPr>
              <w:t>Connect to Docker Instance</w:t>
            </w:r>
            <w:r w:rsidR="00F75073">
              <w:rPr>
                <w:noProof/>
                <w:webHidden/>
              </w:rPr>
              <w:tab/>
            </w:r>
            <w:r w:rsidR="00F75073">
              <w:rPr>
                <w:noProof/>
                <w:webHidden/>
              </w:rPr>
              <w:fldChar w:fldCharType="begin"/>
            </w:r>
            <w:r w:rsidR="00F75073">
              <w:rPr>
                <w:noProof/>
                <w:webHidden/>
              </w:rPr>
              <w:instrText xml:space="preserve"> PAGEREF _Toc3360603 \h </w:instrText>
            </w:r>
            <w:r w:rsidR="00F75073">
              <w:rPr>
                <w:noProof/>
                <w:webHidden/>
              </w:rPr>
            </w:r>
            <w:r w:rsidR="00F75073">
              <w:rPr>
                <w:noProof/>
                <w:webHidden/>
              </w:rPr>
              <w:fldChar w:fldCharType="separate"/>
            </w:r>
            <w:r w:rsidR="00F75073">
              <w:rPr>
                <w:noProof/>
                <w:webHidden/>
              </w:rPr>
              <w:t>22</w:t>
            </w:r>
            <w:r w:rsidR="00F75073">
              <w:rPr>
                <w:noProof/>
                <w:webHidden/>
              </w:rPr>
              <w:fldChar w:fldCharType="end"/>
            </w:r>
          </w:hyperlink>
        </w:p>
        <w:p w14:paraId="12E6261D" w14:textId="355F5564" w:rsidR="00F75073" w:rsidRDefault="00363707">
          <w:pPr>
            <w:pStyle w:val="TOC3"/>
            <w:tabs>
              <w:tab w:val="left" w:pos="1440"/>
              <w:tab w:val="right" w:leader="dot" w:pos="9350"/>
            </w:tabs>
            <w:rPr>
              <w:rFonts w:asciiTheme="minorHAnsi" w:eastAsiaTheme="minorEastAsia" w:hAnsiTheme="minorHAnsi" w:cstheme="minorBidi"/>
              <w:noProof/>
            </w:rPr>
          </w:pPr>
          <w:hyperlink w:anchor="_Toc3360604" w:history="1">
            <w:r w:rsidR="00F75073" w:rsidRPr="00586872">
              <w:rPr>
                <w:rStyle w:val="Hyperlink"/>
                <w:noProof/>
              </w:rPr>
              <w:t>2.7.2.</w:t>
            </w:r>
            <w:r w:rsidR="00F75073">
              <w:rPr>
                <w:rFonts w:asciiTheme="minorHAnsi" w:eastAsiaTheme="minorEastAsia" w:hAnsiTheme="minorHAnsi" w:cstheme="minorBidi"/>
                <w:noProof/>
              </w:rPr>
              <w:tab/>
            </w:r>
            <w:r w:rsidR="00F75073" w:rsidRPr="00586872">
              <w:rPr>
                <w:rStyle w:val="Hyperlink"/>
                <w:noProof/>
              </w:rPr>
              <w:t>Connect to the Azure Portal</w:t>
            </w:r>
            <w:r w:rsidR="00F75073">
              <w:rPr>
                <w:noProof/>
                <w:webHidden/>
              </w:rPr>
              <w:tab/>
            </w:r>
            <w:r w:rsidR="00F75073">
              <w:rPr>
                <w:noProof/>
                <w:webHidden/>
              </w:rPr>
              <w:fldChar w:fldCharType="begin"/>
            </w:r>
            <w:r w:rsidR="00F75073">
              <w:rPr>
                <w:noProof/>
                <w:webHidden/>
              </w:rPr>
              <w:instrText xml:space="preserve"> PAGEREF _Toc3360604 \h </w:instrText>
            </w:r>
            <w:r w:rsidR="00F75073">
              <w:rPr>
                <w:noProof/>
                <w:webHidden/>
              </w:rPr>
            </w:r>
            <w:r w:rsidR="00F75073">
              <w:rPr>
                <w:noProof/>
                <w:webHidden/>
              </w:rPr>
              <w:fldChar w:fldCharType="separate"/>
            </w:r>
            <w:r w:rsidR="00F75073">
              <w:rPr>
                <w:noProof/>
                <w:webHidden/>
              </w:rPr>
              <w:t>24</w:t>
            </w:r>
            <w:r w:rsidR="00F75073">
              <w:rPr>
                <w:noProof/>
                <w:webHidden/>
              </w:rPr>
              <w:fldChar w:fldCharType="end"/>
            </w:r>
          </w:hyperlink>
        </w:p>
        <w:p w14:paraId="2250EF98" w14:textId="1DF6824B" w:rsidR="00F75073" w:rsidRDefault="00363707">
          <w:pPr>
            <w:pStyle w:val="TOC2"/>
            <w:tabs>
              <w:tab w:val="left" w:pos="1200"/>
              <w:tab w:val="right" w:leader="dot" w:pos="9350"/>
            </w:tabs>
            <w:rPr>
              <w:rFonts w:asciiTheme="minorHAnsi" w:eastAsiaTheme="minorEastAsia" w:hAnsiTheme="minorHAnsi" w:cstheme="minorBidi"/>
              <w:noProof/>
            </w:rPr>
          </w:pPr>
          <w:hyperlink w:anchor="_Toc3360605" w:history="1">
            <w:r w:rsidR="00F75073" w:rsidRPr="00586872">
              <w:rPr>
                <w:rStyle w:val="Hyperlink"/>
                <w:noProof/>
              </w:rPr>
              <w:t>2.7.3.</w:t>
            </w:r>
            <w:r w:rsidR="00F75073">
              <w:rPr>
                <w:rFonts w:asciiTheme="minorHAnsi" w:eastAsiaTheme="minorEastAsia" w:hAnsiTheme="minorHAnsi" w:cstheme="minorBidi"/>
                <w:noProof/>
              </w:rPr>
              <w:tab/>
            </w:r>
            <w:r w:rsidR="00F75073" w:rsidRPr="00586872">
              <w:rPr>
                <w:rStyle w:val="Hyperlink"/>
                <w:noProof/>
              </w:rPr>
              <w:t>Push Configuration to the Azure Cloud</w:t>
            </w:r>
            <w:r w:rsidR="00F75073">
              <w:rPr>
                <w:noProof/>
                <w:webHidden/>
              </w:rPr>
              <w:tab/>
            </w:r>
            <w:r w:rsidR="00F75073">
              <w:rPr>
                <w:noProof/>
                <w:webHidden/>
              </w:rPr>
              <w:fldChar w:fldCharType="begin"/>
            </w:r>
            <w:r w:rsidR="00F75073">
              <w:rPr>
                <w:noProof/>
                <w:webHidden/>
              </w:rPr>
              <w:instrText xml:space="preserve"> PAGEREF _Toc3360605 \h </w:instrText>
            </w:r>
            <w:r w:rsidR="00F75073">
              <w:rPr>
                <w:noProof/>
                <w:webHidden/>
              </w:rPr>
            </w:r>
            <w:r w:rsidR="00F75073">
              <w:rPr>
                <w:noProof/>
                <w:webHidden/>
              </w:rPr>
              <w:fldChar w:fldCharType="separate"/>
            </w:r>
            <w:r w:rsidR="00F75073">
              <w:rPr>
                <w:noProof/>
                <w:webHidden/>
              </w:rPr>
              <w:t>25</w:t>
            </w:r>
            <w:r w:rsidR="00F75073">
              <w:rPr>
                <w:noProof/>
                <w:webHidden/>
              </w:rPr>
              <w:fldChar w:fldCharType="end"/>
            </w:r>
          </w:hyperlink>
        </w:p>
        <w:p w14:paraId="16045185" w14:textId="6A57652B" w:rsidR="00F75073" w:rsidRDefault="00363707">
          <w:pPr>
            <w:pStyle w:val="TOC2"/>
            <w:tabs>
              <w:tab w:val="left" w:pos="960"/>
              <w:tab w:val="right" w:leader="dot" w:pos="9350"/>
            </w:tabs>
            <w:rPr>
              <w:rFonts w:asciiTheme="minorHAnsi" w:eastAsiaTheme="minorEastAsia" w:hAnsiTheme="minorHAnsi" w:cstheme="minorBidi"/>
              <w:noProof/>
            </w:rPr>
          </w:pPr>
          <w:hyperlink w:anchor="_Toc3360606" w:history="1">
            <w:r w:rsidR="00F75073" w:rsidRPr="00586872">
              <w:rPr>
                <w:rStyle w:val="Hyperlink"/>
                <w:noProof/>
              </w:rPr>
              <w:t>2.8.</w:t>
            </w:r>
            <w:r w:rsidR="00F75073">
              <w:rPr>
                <w:rFonts w:asciiTheme="minorHAnsi" w:eastAsiaTheme="minorEastAsia" w:hAnsiTheme="minorHAnsi" w:cstheme="minorBidi"/>
                <w:noProof/>
              </w:rPr>
              <w:tab/>
            </w:r>
            <w:r w:rsidR="00F75073" w:rsidRPr="00586872">
              <w:rPr>
                <w:rStyle w:val="Hyperlink"/>
                <w:noProof/>
              </w:rPr>
              <w:t>Review configuration and adopt some manual Changes</w:t>
            </w:r>
            <w:r w:rsidR="00F75073">
              <w:rPr>
                <w:noProof/>
                <w:webHidden/>
              </w:rPr>
              <w:tab/>
            </w:r>
            <w:r w:rsidR="00F75073">
              <w:rPr>
                <w:noProof/>
                <w:webHidden/>
              </w:rPr>
              <w:fldChar w:fldCharType="begin"/>
            </w:r>
            <w:r w:rsidR="00F75073">
              <w:rPr>
                <w:noProof/>
                <w:webHidden/>
              </w:rPr>
              <w:instrText xml:space="preserve"> PAGEREF _Toc3360606 \h </w:instrText>
            </w:r>
            <w:r w:rsidR="00F75073">
              <w:rPr>
                <w:noProof/>
                <w:webHidden/>
              </w:rPr>
            </w:r>
            <w:r w:rsidR="00F75073">
              <w:rPr>
                <w:noProof/>
                <w:webHidden/>
              </w:rPr>
              <w:fldChar w:fldCharType="separate"/>
            </w:r>
            <w:r w:rsidR="00F75073">
              <w:rPr>
                <w:noProof/>
                <w:webHidden/>
              </w:rPr>
              <w:t>26</w:t>
            </w:r>
            <w:r w:rsidR="00F75073">
              <w:rPr>
                <w:noProof/>
                <w:webHidden/>
              </w:rPr>
              <w:fldChar w:fldCharType="end"/>
            </w:r>
          </w:hyperlink>
        </w:p>
        <w:p w14:paraId="3EB810BE" w14:textId="523263BB" w:rsidR="00F75073" w:rsidRDefault="00363707">
          <w:pPr>
            <w:pStyle w:val="TOC3"/>
            <w:tabs>
              <w:tab w:val="left" w:pos="1440"/>
              <w:tab w:val="right" w:leader="dot" w:pos="9350"/>
            </w:tabs>
            <w:rPr>
              <w:rFonts w:asciiTheme="minorHAnsi" w:eastAsiaTheme="minorEastAsia" w:hAnsiTheme="minorHAnsi" w:cstheme="minorBidi"/>
              <w:noProof/>
            </w:rPr>
          </w:pPr>
          <w:hyperlink w:anchor="_Toc3360607" w:history="1">
            <w:r w:rsidR="00F75073" w:rsidRPr="00586872">
              <w:rPr>
                <w:rStyle w:val="Hyperlink"/>
                <w:noProof/>
              </w:rPr>
              <w:t>2.8.1.</w:t>
            </w:r>
            <w:r w:rsidR="00F75073">
              <w:rPr>
                <w:rFonts w:asciiTheme="minorHAnsi" w:eastAsiaTheme="minorEastAsia" w:hAnsiTheme="minorHAnsi" w:cstheme="minorBidi"/>
                <w:noProof/>
              </w:rPr>
              <w:tab/>
            </w:r>
            <w:r w:rsidR="00F75073" w:rsidRPr="00586872">
              <w:rPr>
                <w:rStyle w:val="Hyperlink"/>
                <w:noProof/>
              </w:rPr>
              <w:t>Review Azure Private/Public Load Balancer</w:t>
            </w:r>
            <w:r w:rsidR="00F75073">
              <w:rPr>
                <w:noProof/>
                <w:webHidden/>
              </w:rPr>
              <w:tab/>
            </w:r>
            <w:r w:rsidR="00F75073">
              <w:rPr>
                <w:noProof/>
                <w:webHidden/>
              </w:rPr>
              <w:fldChar w:fldCharType="begin"/>
            </w:r>
            <w:r w:rsidR="00F75073">
              <w:rPr>
                <w:noProof/>
                <w:webHidden/>
              </w:rPr>
              <w:instrText xml:space="preserve"> PAGEREF _Toc3360607 \h </w:instrText>
            </w:r>
            <w:r w:rsidR="00F75073">
              <w:rPr>
                <w:noProof/>
                <w:webHidden/>
              </w:rPr>
            </w:r>
            <w:r w:rsidR="00F75073">
              <w:rPr>
                <w:noProof/>
                <w:webHidden/>
              </w:rPr>
              <w:fldChar w:fldCharType="separate"/>
            </w:r>
            <w:r w:rsidR="00F75073">
              <w:rPr>
                <w:noProof/>
                <w:webHidden/>
              </w:rPr>
              <w:t>26</w:t>
            </w:r>
            <w:r w:rsidR="00F75073">
              <w:rPr>
                <w:noProof/>
                <w:webHidden/>
              </w:rPr>
              <w:fldChar w:fldCharType="end"/>
            </w:r>
          </w:hyperlink>
        </w:p>
        <w:p w14:paraId="3667100E" w14:textId="1297FBBF" w:rsidR="00F75073" w:rsidRDefault="00363707">
          <w:pPr>
            <w:pStyle w:val="TOC2"/>
            <w:tabs>
              <w:tab w:val="left" w:pos="1200"/>
              <w:tab w:val="right" w:leader="dot" w:pos="9350"/>
            </w:tabs>
            <w:rPr>
              <w:rFonts w:asciiTheme="minorHAnsi" w:eastAsiaTheme="minorEastAsia" w:hAnsiTheme="minorHAnsi" w:cstheme="minorBidi"/>
              <w:noProof/>
            </w:rPr>
          </w:pPr>
          <w:hyperlink w:anchor="_Toc3360608" w:history="1">
            <w:r w:rsidR="00F75073" w:rsidRPr="00586872">
              <w:rPr>
                <w:rStyle w:val="Hyperlink"/>
                <w:noProof/>
              </w:rPr>
              <w:t>2.8.2.</w:t>
            </w:r>
            <w:r w:rsidR="00F75073">
              <w:rPr>
                <w:rFonts w:asciiTheme="minorHAnsi" w:eastAsiaTheme="minorEastAsia" w:hAnsiTheme="minorHAnsi" w:cstheme="minorBidi"/>
                <w:noProof/>
              </w:rPr>
              <w:tab/>
            </w:r>
            <w:r w:rsidR="00F75073" w:rsidRPr="00586872">
              <w:rPr>
                <w:rStyle w:val="Hyperlink"/>
                <w:noProof/>
              </w:rPr>
              <w:t>Review Azure Load Balancing Rule</w:t>
            </w:r>
            <w:r w:rsidR="00F75073">
              <w:rPr>
                <w:noProof/>
                <w:webHidden/>
              </w:rPr>
              <w:tab/>
            </w:r>
            <w:r w:rsidR="00F75073">
              <w:rPr>
                <w:noProof/>
                <w:webHidden/>
              </w:rPr>
              <w:fldChar w:fldCharType="begin"/>
            </w:r>
            <w:r w:rsidR="00F75073">
              <w:rPr>
                <w:noProof/>
                <w:webHidden/>
              </w:rPr>
              <w:instrText xml:space="preserve"> PAGEREF _Toc3360608 \h </w:instrText>
            </w:r>
            <w:r w:rsidR="00F75073">
              <w:rPr>
                <w:noProof/>
                <w:webHidden/>
              </w:rPr>
            </w:r>
            <w:r w:rsidR="00F75073">
              <w:rPr>
                <w:noProof/>
                <w:webHidden/>
              </w:rPr>
              <w:fldChar w:fldCharType="separate"/>
            </w:r>
            <w:r w:rsidR="00F75073">
              <w:rPr>
                <w:noProof/>
                <w:webHidden/>
              </w:rPr>
              <w:t>27</w:t>
            </w:r>
            <w:r w:rsidR="00F75073">
              <w:rPr>
                <w:noProof/>
                <w:webHidden/>
              </w:rPr>
              <w:fldChar w:fldCharType="end"/>
            </w:r>
          </w:hyperlink>
        </w:p>
        <w:p w14:paraId="2ADFCA6B" w14:textId="0BEFA586" w:rsidR="00F75073" w:rsidRDefault="00363707">
          <w:pPr>
            <w:pStyle w:val="TOC3"/>
            <w:tabs>
              <w:tab w:val="left" w:pos="1440"/>
              <w:tab w:val="right" w:leader="dot" w:pos="9350"/>
            </w:tabs>
            <w:rPr>
              <w:rFonts w:asciiTheme="minorHAnsi" w:eastAsiaTheme="minorEastAsia" w:hAnsiTheme="minorHAnsi" w:cstheme="minorBidi"/>
              <w:noProof/>
            </w:rPr>
          </w:pPr>
          <w:hyperlink w:anchor="_Toc3360609" w:history="1">
            <w:r w:rsidR="00F75073" w:rsidRPr="00586872">
              <w:rPr>
                <w:rStyle w:val="Hyperlink"/>
                <w:noProof/>
              </w:rPr>
              <w:t>2.8.3.</w:t>
            </w:r>
            <w:r w:rsidR="00F75073">
              <w:rPr>
                <w:rFonts w:asciiTheme="minorHAnsi" w:eastAsiaTheme="minorEastAsia" w:hAnsiTheme="minorHAnsi" w:cstheme="minorBidi"/>
                <w:noProof/>
              </w:rPr>
              <w:tab/>
            </w:r>
            <w:r w:rsidR="00F75073" w:rsidRPr="00586872">
              <w:rPr>
                <w:rStyle w:val="Hyperlink"/>
                <w:noProof/>
              </w:rPr>
              <w:t>Review Azure Route Tables</w:t>
            </w:r>
            <w:r w:rsidR="00F75073">
              <w:rPr>
                <w:noProof/>
                <w:webHidden/>
              </w:rPr>
              <w:tab/>
            </w:r>
            <w:r w:rsidR="00F75073">
              <w:rPr>
                <w:noProof/>
                <w:webHidden/>
              </w:rPr>
              <w:fldChar w:fldCharType="begin"/>
            </w:r>
            <w:r w:rsidR="00F75073">
              <w:rPr>
                <w:noProof/>
                <w:webHidden/>
              </w:rPr>
              <w:instrText xml:space="preserve"> PAGEREF _Toc3360609 \h </w:instrText>
            </w:r>
            <w:r w:rsidR="00F75073">
              <w:rPr>
                <w:noProof/>
                <w:webHidden/>
              </w:rPr>
            </w:r>
            <w:r w:rsidR="00F75073">
              <w:rPr>
                <w:noProof/>
                <w:webHidden/>
              </w:rPr>
              <w:fldChar w:fldCharType="separate"/>
            </w:r>
            <w:r w:rsidR="00F75073">
              <w:rPr>
                <w:noProof/>
                <w:webHidden/>
              </w:rPr>
              <w:t>28</w:t>
            </w:r>
            <w:r w:rsidR="00F75073">
              <w:rPr>
                <w:noProof/>
                <w:webHidden/>
              </w:rPr>
              <w:fldChar w:fldCharType="end"/>
            </w:r>
          </w:hyperlink>
        </w:p>
        <w:p w14:paraId="666542D6" w14:textId="6AE37371" w:rsidR="00F75073" w:rsidRDefault="00363707">
          <w:pPr>
            <w:pStyle w:val="TOC3"/>
            <w:tabs>
              <w:tab w:val="left" w:pos="1440"/>
              <w:tab w:val="right" w:leader="dot" w:pos="9350"/>
            </w:tabs>
            <w:rPr>
              <w:rFonts w:asciiTheme="minorHAnsi" w:eastAsiaTheme="minorEastAsia" w:hAnsiTheme="minorHAnsi" w:cstheme="minorBidi"/>
              <w:noProof/>
            </w:rPr>
          </w:pPr>
          <w:hyperlink w:anchor="_Toc3360610" w:history="1">
            <w:r w:rsidR="00F75073" w:rsidRPr="00586872">
              <w:rPr>
                <w:rStyle w:val="Hyperlink"/>
                <w:noProof/>
              </w:rPr>
              <w:t>2.8.4.</w:t>
            </w:r>
            <w:r w:rsidR="00F75073">
              <w:rPr>
                <w:rFonts w:asciiTheme="minorHAnsi" w:eastAsiaTheme="minorEastAsia" w:hAnsiTheme="minorHAnsi" w:cstheme="minorBidi"/>
                <w:noProof/>
              </w:rPr>
              <w:tab/>
            </w:r>
            <w:r w:rsidR="00F75073" w:rsidRPr="00586872">
              <w:rPr>
                <w:rStyle w:val="Hyperlink"/>
                <w:noProof/>
              </w:rPr>
              <w:t>Review Azure Virtual Networks</w:t>
            </w:r>
            <w:r w:rsidR="00F75073">
              <w:rPr>
                <w:noProof/>
                <w:webHidden/>
              </w:rPr>
              <w:tab/>
            </w:r>
            <w:r w:rsidR="00F75073">
              <w:rPr>
                <w:noProof/>
                <w:webHidden/>
              </w:rPr>
              <w:fldChar w:fldCharType="begin"/>
            </w:r>
            <w:r w:rsidR="00F75073">
              <w:rPr>
                <w:noProof/>
                <w:webHidden/>
              </w:rPr>
              <w:instrText xml:space="preserve"> PAGEREF _Toc3360610 \h </w:instrText>
            </w:r>
            <w:r w:rsidR="00F75073">
              <w:rPr>
                <w:noProof/>
                <w:webHidden/>
              </w:rPr>
            </w:r>
            <w:r w:rsidR="00F75073">
              <w:rPr>
                <w:noProof/>
                <w:webHidden/>
              </w:rPr>
              <w:fldChar w:fldCharType="separate"/>
            </w:r>
            <w:r w:rsidR="00F75073">
              <w:rPr>
                <w:noProof/>
                <w:webHidden/>
              </w:rPr>
              <w:t>29</w:t>
            </w:r>
            <w:r w:rsidR="00F75073">
              <w:rPr>
                <w:noProof/>
                <w:webHidden/>
              </w:rPr>
              <w:fldChar w:fldCharType="end"/>
            </w:r>
          </w:hyperlink>
        </w:p>
        <w:p w14:paraId="55C1EF05" w14:textId="32B9C0D6" w:rsidR="00F75073" w:rsidRDefault="00363707">
          <w:pPr>
            <w:pStyle w:val="TOC3"/>
            <w:tabs>
              <w:tab w:val="left" w:pos="1440"/>
              <w:tab w:val="right" w:leader="dot" w:pos="9350"/>
            </w:tabs>
            <w:rPr>
              <w:rFonts w:asciiTheme="minorHAnsi" w:eastAsiaTheme="minorEastAsia" w:hAnsiTheme="minorHAnsi" w:cstheme="minorBidi"/>
              <w:noProof/>
            </w:rPr>
          </w:pPr>
          <w:hyperlink w:anchor="_Toc3360611" w:history="1">
            <w:r w:rsidR="00F75073" w:rsidRPr="00586872">
              <w:rPr>
                <w:rStyle w:val="Hyperlink"/>
                <w:noProof/>
              </w:rPr>
              <w:t>2.8.5.</w:t>
            </w:r>
            <w:r w:rsidR="00F75073">
              <w:rPr>
                <w:rFonts w:asciiTheme="minorHAnsi" w:eastAsiaTheme="minorEastAsia" w:hAnsiTheme="minorHAnsi" w:cstheme="minorBidi"/>
                <w:noProof/>
              </w:rPr>
              <w:tab/>
            </w:r>
            <w:r w:rsidR="00F75073" w:rsidRPr="00586872">
              <w:rPr>
                <w:rStyle w:val="Hyperlink"/>
                <w:noProof/>
              </w:rPr>
              <w:t>Review Firewall Virtual Router</w:t>
            </w:r>
            <w:r w:rsidR="00F75073">
              <w:rPr>
                <w:noProof/>
                <w:webHidden/>
              </w:rPr>
              <w:tab/>
            </w:r>
            <w:r w:rsidR="00F75073">
              <w:rPr>
                <w:noProof/>
                <w:webHidden/>
              </w:rPr>
              <w:fldChar w:fldCharType="begin"/>
            </w:r>
            <w:r w:rsidR="00F75073">
              <w:rPr>
                <w:noProof/>
                <w:webHidden/>
              </w:rPr>
              <w:instrText xml:space="preserve"> PAGEREF _Toc3360611 \h </w:instrText>
            </w:r>
            <w:r w:rsidR="00F75073">
              <w:rPr>
                <w:noProof/>
                <w:webHidden/>
              </w:rPr>
            </w:r>
            <w:r w:rsidR="00F75073">
              <w:rPr>
                <w:noProof/>
                <w:webHidden/>
              </w:rPr>
              <w:fldChar w:fldCharType="separate"/>
            </w:r>
            <w:r w:rsidR="00F75073">
              <w:rPr>
                <w:noProof/>
                <w:webHidden/>
              </w:rPr>
              <w:t>32</w:t>
            </w:r>
            <w:r w:rsidR="00F75073">
              <w:rPr>
                <w:noProof/>
                <w:webHidden/>
              </w:rPr>
              <w:fldChar w:fldCharType="end"/>
            </w:r>
          </w:hyperlink>
        </w:p>
        <w:p w14:paraId="0BFB8682" w14:textId="1163B3D2" w:rsidR="00F75073" w:rsidRDefault="00363707">
          <w:pPr>
            <w:pStyle w:val="TOC3"/>
            <w:tabs>
              <w:tab w:val="left" w:pos="1440"/>
              <w:tab w:val="right" w:leader="dot" w:pos="9350"/>
            </w:tabs>
            <w:rPr>
              <w:rFonts w:asciiTheme="minorHAnsi" w:eastAsiaTheme="minorEastAsia" w:hAnsiTheme="minorHAnsi" w:cstheme="minorBidi"/>
              <w:noProof/>
            </w:rPr>
          </w:pPr>
          <w:hyperlink w:anchor="_Toc3360612" w:history="1">
            <w:r w:rsidR="00F75073" w:rsidRPr="00586872">
              <w:rPr>
                <w:rStyle w:val="Hyperlink"/>
                <w:noProof/>
              </w:rPr>
              <w:t>2.8.6.</w:t>
            </w:r>
            <w:r w:rsidR="00F75073">
              <w:rPr>
                <w:rFonts w:asciiTheme="minorHAnsi" w:eastAsiaTheme="minorEastAsia" w:hAnsiTheme="minorHAnsi" w:cstheme="minorBidi"/>
                <w:noProof/>
              </w:rPr>
              <w:tab/>
            </w:r>
            <w:r w:rsidR="00F75073" w:rsidRPr="00586872">
              <w:rPr>
                <w:rStyle w:val="Hyperlink"/>
                <w:noProof/>
              </w:rPr>
              <w:t>Review Firewall Interfaces</w:t>
            </w:r>
            <w:r w:rsidR="00F75073">
              <w:rPr>
                <w:noProof/>
                <w:webHidden/>
              </w:rPr>
              <w:tab/>
            </w:r>
            <w:r w:rsidR="00F75073">
              <w:rPr>
                <w:noProof/>
                <w:webHidden/>
              </w:rPr>
              <w:fldChar w:fldCharType="begin"/>
            </w:r>
            <w:r w:rsidR="00F75073">
              <w:rPr>
                <w:noProof/>
                <w:webHidden/>
              </w:rPr>
              <w:instrText xml:space="preserve"> PAGEREF _Toc3360612 \h </w:instrText>
            </w:r>
            <w:r w:rsidR="00F75073">
              <w:rPr>
                <w:noProof/>
                <w:webHidden/>
              </w:rPr>
            </w:r>
            <w:r w:rsidR="00F75073">
              <w:rPr>
                <w:noProof/>
                <w:webHidden/>
              </w:rPr>
              <w:fldChar w:fldCharType="separate"/>
            </w:r>
            <w:r w:rsidR="00F75073">
              <w:rPr>
                <w:noProof/>
                <w:webHidden/>
              </w:rPr>
              <w:t>34</w:t>
            </w:r>
            <w:r w:rsidR="00F75073">
              <w:rPr>
                <w:noProof/>
                <w:webHidden/>
              </w:rPr>
              <w:fldChar w:fldCharType="end"/>
            </w:r>
          </w:hyperlink>
        </w:p>
        <w:p w14:paraId="4B63EE16" w14:textId="49F3C655" w:rsidR="00F75073" w:rsidRDefault="00363707">
          <w:pPr>
            <w:pStyle w:val="TOC3"/>
            <w:tabs>
              <w:tab w:val="left" w:pos="1440"/>
              <w:tab w:val="right" w:leader="dot" w:pos="9350"/>
            </w:tabs>
            <w:rPr>
              <w:rFonts w:asciiTheme="minorHAnsi" w:eastAsiaTheme="minorEastAsia" w:hAnsiTheme="minorHAnsi" w:cstheme="minorBidi"/>
              <w:noProof/>
            </w:rPr>
          </w:pPr>
          <w:hyperlink w:anchor="_Toc3360613" w:history="1">
            <w:r w:rsidR="00F75073" w:rsidRPr="00586872">
              <w:rPr>
                <w:rStyle w:val="Hyperlink"/>
                <w:noProof/>
              </w:rPr>
              <w:t>2.8.7.</w:t>
            </w:r>
            <w:r w:rsidR="00F75073">
              <w:rPr>
                <w:rFonts w:asciiTheme="minorHAnsi" w:eastAsiaTheme="minorEastAsia" w:hAnsiTheme="minorHAnsi" w:cstheme="minorBidi"/>
                <w:noProof/>
              </w:rPr>
              <w:tab/>
            </w:r>
            <w:r w:rsidR="00F75073" w:rsidRPr="00586872">
              <w:rPr>
                <w:rStyle w:val="Hyperlink"/>
                <w:noProof/>
              </w:rPr>
              <w:t>Review Firewall NAT / Security Rules</w:t>
            </w:r>
            <w:r w:rsidR="00F75073">
              <w:rPr>
                <w:noProof/>
                <w:webHidden/>
              </w:rPr>
              <w:tab/>
            </w:r>
            <w:r w:rsidR="00F75073">
              <w:rPr>
                <w:noProof/>
                <w:webHidden/>
              </w:rPr>
              <w:fldChar w:fldCharType="begin"/>
            </w:r>
            <w:r w:rsidR="00F75073">
              <w:rPr>
                <w:noProof/>
                <w:webHidden/>
              </w:rPr>
              <w:instrText xml:space="preserve"> PAGEREF _Toc3360613 \h </w:instrText>
            </w:r>
            <w:r w:rsidR="00F75073">
              <w:rPr>
                <w:noProof/>
                <w:webHidden/>
              </w:rPr>
            </w:r>
            <w:r w:rsidR="00F75073">
              <w:rPr>
                <w:noProof/>
                <w:webHidden/>
              </w:rPr>
              <w:fldChar w:fldCharType="separate"/>
            </w:r>
            <w:r w:rsidR="00F75073">
              <w:rPr>
                <w:noProof/>
                <w:webHidden/>
              </w:rPr>
              <w:t>36</w:t>
            </w:r>
            <w:r w:rsidR="00F75073">
              <w:rPr>
                <w:noProof/>
                <w:webHidden/>
              </w:rPr>
              <w:fldChar w:fldCharType="end"/>
            </w:r>
          </w:hyperlink>
        </w:p>
        <w:p w14:paraId="53B1990F" w14:textId="3A6710B6" w:rsidR="00F75073" w:rsidRDefault="00363707">
          <w:pPr>
            <w:pStyle w:val="TOC3"/>
            <w:tabs>
              <w:tab w:val="left" w:pos="1440"/>
              <w:tab w:val="right" w:leader="dot" w:pos="9350"/>
            </w:tabs>
            <w:rPr>
              <w:rFonts w:asciiTheme="minorHAnsi" w:eastAsiaTheme="minorEastAsia" w:hAnsiTheme="minorHAnsi" w:cstheme="minorBidi"/>
              <w:noProof/>
            </w:rPr>
          </w:pPr>
          <w:hyperlink w:anchor="_Toc3360614" w:history="1">
            <w:r w:rsidR="00F75073" w:rsidRPr="00586872">
              <w:rPr>
                <w:rStyle w:val="Hyperlink"/>
                <w:noProof/>
              </w:rPr>
              <w:t>2.8.8.</w:t>
            </w:r>
            <w:r w:rsidR="00F75073">
              <w:rPr>
                <w:rFonts w:asciiTheme="minorHAnsi" w:eastAsiaTheme="minorEastAsia" w:hAnsiTheme="minorHAnsi" w:cstheme="minorBidi"/>
                <w:noProof/>
              </w:rPr>
              <w:tab/>
            </w:r>
            <w:r w:rsidR="00F75073" w:rsidRPr="00586872">
              <w:rPr>
                <w:rStyle w:val="Hyperlink"/>
                <w:noProof/>
              </w:rPr>
              <w:t>Review Firewall Health Probe Traffic</w:t>
            </w:r>
            <w:r w:rsidR="00F75073">
              <w:rPr>
                <w:noProof/>
                <w:webHidden/>
              </w:rPr>
              <w:tab/>
            </w:r>
            <w:r w:rsidR="00F75073">
              <w:rPr>
                <w:noProof/>
                <w:webHidden/>
              </w:rPr>
              <w:fldChar w:fldCharType="begin"/>
            </w:r>
            <w:r w:rsidR="00F75073">
              <w:rPr>
                <w:noProof/>
                <w:webHidden/>
              </w:rPr>
              <w:instrText xml:space="preserve"> PAGEREF _Toc3360614 \h </w:instrText>
            </w:r>
            <w:r w:rsidR="00F75073">
              <w:rPr>
                <w:noProof/>
                <w:webHidden/>
              </w:rPr>
            </w:r>
            <w:r w:rsidR="00F75073">
              <w:rPr>
                <w:noProof/>
                <w:webHidden/>
              </w:rPr>
              <w:fldChar w:fldCharType="separate"/>
            </w:r>
            <w:r w:rsidR="00F75073">
              <w:rPr>
                <w:noProof/>
                <w:webHidden/>
              </w:rPr>
              <w:t>37</w:t>
            </w:r>
            <w:r w:rsidR="00F75073">
              <w:rPr>
                <w:noProof/>
                <w:webHidden/>
              </w:rPr>
              <w:fldChar w:fldCharType="end"/>
            </w:r>
          </w:hyperlink>
        </w:p>
        <w:p w14:paraId="5F49B0D6" w14:textId="184CBC03" w:rsidR="00F75073" w:rsidRDefault="00363707">
          <w:pPr>
            <w:pStyle w:val="TOC2"/>
            <w:tabs>
              <w:tab w:val="left" w:pos="960"/>
              <w:tab w:val="right" w:leader="dot" w:pos="9350"/>
            </w:tabs>
            <w:rPr>
              <w:rFonts w:asciiTheme="minorHAnsi" w:eastAsiaTheme="minorEastAsia" w:hAnsiTheme="minorHAnsi" w:cstheme="minorBidi"/>
              <w:noProof/>
            </w:rPr>
          </w:pPr>
          <w:hyperlink w:anchor="_Toc3360615" w:history="1">
            <w:r w:rsidR="00F75073" w:rsidRPr="00586872">
              <w:rPr>
                <w:rStyle w:val="Hyperlink"/>
                <w:noProof/>
              </w:rPr>
              <w:t>2.9.</w:t>
            </w:r>
            <w:r w:rsidR="00F75073">
              <w:rPr>
                <w:rFonts w:asciiTheme="minorHAnsi" w:eastAsiaTheme="minorEastAsia" w:hAnsiTheme="minorHAnsi" w:cstheme="minorBidi"/>
                <w:noProof/>
              </w:rPr>
              <w:tab/>
            </w:r>
            <w:r w:rsidR="00F75073" w:rsidRPr="00586872">
              <w:rPr>
                <w:rStyle w:val="Hyperlink"/>
                <w:noProof/>
              </w:rPr>
              <w:t>Configure / Test Connection to the Web Server</w:t>
            </w:r>
            <w:r w:rsidR="00F75073">
              <w:rPr>
                <w:noProof/>
                <w:webHidden/>
              </w:rPr>
              <w:tab/>
            </w:r>
            <w:r w:rsidR="00F75073">
              <w:rPr>
                <w:noProof/>
                <w:webHidden/>
              </w:rPr>
              <w:fldChar w:fldCharType="begin"/>
            </w:r>
            <w:r w:rsidR="00F75073">
              <w:rPr>
                <w:noProof/>
                <w:webHidden/>
              </w:rPr>
              <w:instrText xml:space="preserve"> PAGEREF _Toc3360615 \h </w:instrText>
            </w:r>
            <w:r w:rsidR="00F75073">
              <w:rPr>
                <w:noProof/>
                <w:webHidden/>
              </w:rPr>
            </w:r>
            <w:r w:rsidR="00F75073">
              <w:rPr>
                <w:noProof/>
                <w:webHidden/>
              </w:rPr>
              <w:fldChar w:fldCharType="separate"/>
            </w:r>
            <w:r w:rsidR="00F75073">
              <w:rPr>
                <w:noProof/>
                <w:webHidden/>
              </w:rPr>
              <w:t>38</w:t>
            </w:r>
            <w:r w:rsidR="00F75073">
              <w:rPr>
                <w:noProof/>
                <w:webHidden/>
              </w:rPr>
              <w:fldChar w:fldCharType="end"/>
            </w:r>
          </w:hyperlink>
        </w:p>
        <w:p w14:paraId="2911DA29" w14:textId="79B75FEB" w:rsidR="00F75073" w:rsidRDefault="00363707">
          <w:pPr>
            <w:pStyle w:val="TOC2"/>
            <w:tabs>
              <w:tab w:val="left" w:pos="1200"/>
              <w:tab w:val="right" w:leader="dot" w:pos="9350"/>
            </w:tabs>
            <w:rPr>
              <w:rFonts w:asciiTheme="minorHAnsi" w:eastAsiaTheme="minorEastAsia" w:hAnsiTheme="minorHAnsi" w:cstheme="minorBidi"/>
              <w:noProof/>
            </w:rPr>
          </w:pPr>
          <w:hyperlink w:anchor="_Toc3360616" w:history="1">
            <w:r w:rsidR="00F75073" w:rsidRPr="00586872">
              <w:rPr>
                <w:rStyle w:val="Hyperlink"/>
                <w:noProof/>
              </w:rPr>
              <w:t>2.10.</w:t>
            </w:r>
            <w:r w:rsidR="00F75073">
              <w:rPr>
                <w:rFonts w:asciiTheme="minorHAnsi" w:eastAsiaTheme="minorEastAsia" w:hAnsiTheme="minorHAnsi" w:cstheme="minorBidi"/>
                <w:noProof/>
              </w:rPr>
              <w:tab/>
            </w:r>
            <w:r w:rsidR="00F75073" w:rsidRPr="00586872">
              <w:rPr>
                <w:rStyle w:val="Hyperlink"/>
                <w:noProof/>
              </w:rPr>
              <w:t>Save and Destroy Lab Environment</w:t>
            </w:r>
            <w:r w:rsidR="00F75073">
              <w:rPr>
                <w:noProof/>
                <w:webHidden/>
              </w:rPr>
              <w:tab/>
            </w:r>
            <w:r w:rsidR="00F75073">
              <w:rPr>
                <w:noProof/>
                <w:webHidden/>
              </w:rPr>
              <w:fldChar w:fldCharType="begin"/>
            </w:r>
            <w:r w:rsidR="00F75073">
              <w:rPr>
                <w:noProof/>
                <w:webHidden/>
              </w:rPr>
              <w:instrText xml:space="preserve"> PAGEREF _Toc3360616 \h </w:instrText>
            </w:r>
            <w:r w:rsidR="00F75073">
              <w:rPr>
                <w:noProof/>
                <w:webHidden/>
              </w:rPr>
            </w:r>
            <w:r w:rsidR="00F75073">
              <w:rPr>
                <w:noProof/>
                <w:webHidden/>
              </w:rPr>
              <w:fldChar w:fldCharType="separate"/>
            </w:r>
            <w:r w:rsidR="00F75073">
              <w:rPr>
                <w:noProof/>
                <w:webHidden/>
              </w:rPr>
              <w:t>40</w:t>
            </w:r>
            <w:r w:rsidR="00F75073">
              <w:rPr>
                <w:noProof/>
                <w:webHidden/>
              </w:rPr>
              <w:fldChar w:fldCharType="end"/>
            </w:r>
          </w:hyperlink>
        </w:p>
        <w:p w14:paraId="2CEB1742" w14:textId="3143B801" w:rsidR="00F75073" w:rsidRDefault="00363707">
          <w:pPr>
            <w:pStyle w:val="TOC3"/>
            <w:tabs>
              <w:tab w:val="left" w:pos="1440"/>
              <w:tab w:val="right" w:leader="dot" w:pos="9350"/>
            </w:tabs>
            <w:rPr>
              <w:rFonts w:asciiTheme="minorHAnsi" w:eastAsiaTheme="minorEastAsia" w:hAnsiTheme="minorHAnsi" w:cstheme="minorBidi"/>
              <w:noProof/>
            </w:rPr>
          </w:pPr>
          <w:hyperlink w:anchor="_Toc3360617" w:history="1">
            <w:r w:rsidR="00F75073" w:rsidRPr="00586872">
              <w:rPr>
                <w:rStyle w:val="Hyperlink"/>
                <w:noProof/>
              </w:rPr>
              <w:t>2.10.1.</w:t>
            </w:r>
            <w:r w:rsidR="00F75073">
              <w:rPr>
                <w:rFonts w:asciiTheme="minorHAnsi" w:eastAsiaTheme="minorEastAsia" w:hAnsiTheme="minorHAnsi" w:cstheme="minorBidi"/>
                <w:noProof/>
              </w:rPr>
              <w:tab/>
            </w:r>
            <w:r w:rsidR="00F75073" w:rsidRPr="00586872">
              <w:rPr>
                <w:rStyle w:val="Hyperlink"/>
                <w:noProof/>
              </w:rPr>
              <w:t>Save and Export Firewall Configuration</w:t>
            </w:r>
            <w:r w:rsidR="00F75073">
              <w:rPr>
                <w:noProof/>
                <w:webHidden/>
              </w:rPr>
              <w:tab/>
            </w:r>
            <w:r w:rsidR="00F75073">
              <w:rPr>
                <w:noProof/>
                <w:webHidden/>
              </w:rPr>
              <w:fldChar w:fldCharType="begin"/>
            </w:r>
            <w:r w:rsidR="00F75073">
              <w:rPr>
                <w:noProof/>
                <w:webHidden/>
              </w:rPr>
              <w:instrText xml:space="preserve"> PAGEREF _Toc3360617 \h </w:instrText>
            </w:r>
            <w:r w:rsidR="00F75073">
              <w:rPr>
                <w:noProof/>
                <w:webHidden/>
              </w:rPr>
            </w:r>
            <w:r w:rsidR="00F75073">
              <w:rPr>
                <w:noProof/>
                <w:webHidden/>
              </w:rPr>
              <w:fldChar w:fldCharType="separate"/>
            </w:r>
            <w:r w:rsidR="00F75073">
              <w:rPr>
                <w:noProof/>
                <w:webHidden/>
              </w:rPr>
              <w:t>40</w:t>
            </w:r>
            <w:r w:rsidR="00F75073">
              <w:rPr>
                <w:noProof/>
                <w:webHidden/>
              </w:rPr>
              <w:fldChar w:fldCharType="end"/>
            </w:r>
          </w:hyperlink>
        </w:p>
        <w:p w14:paraId="51E819F0" w14:textId="2FB11A23" w:rsidR="00F75073" w:rsidRDefault="00363707">
          <w:pPr>
            <w:pStyle w:val="TOC3"/>
            <w:tabs>
              <w:tab w:val="left" w:pos="1440"/>
              <w:tab w:val="right" w:leader="dot" w:pos="9350"/>
            </w:tabs>
            <w:rPr>
              <w:rFonts w:asciiTheme="minorHAnsi" w:eastAsiaTheme="minorEastAsia" w:hAnsiTheme="minorHAnsi" w:cstheme="minorBidi"/>
              <w:noProof/>
            </w:rPr>
          </w:pPr>
          <w:hyperlink w:anchor="_Toc3360618" w:history="1">
            <w:r w:rsidR="00F75073" w:rsidRPr="00586872">
              <w:rPr>
                <w:rStyle w:val="Hyperlink"/>
                <w:noProof/>
              </w:rPr>
              <w:t>2.10.2.</w:t>
            </w:r>
            <w:r w:rsidR="00F75073">
              <w:rPr>
                <w:rFonts w:asciiTheme="minorHAnsi" w:eastAsiaTheme="minorEastAsia" w:hAnsiTheme="minorHAnsi" w:cstheme="minorBidi"/>
                <w:noProof/>
              </w:rPr>
              <w:tab/>
            </w:r>
            <w:r w:rsidR="00F75073" w:rsidRPr="00586872">
              <w:rPr>
                <w:rStyle w:val="Hyperlink"/>
                <w:noProof/>
              </w:rPr>
              <w:t>Delete Azure Environment</w:t>
            </w:r>
            <w:r w:rsidR="00F75073">
              <w:rPr>
                <w:noProof/>
                <w:webHidden/>
              </w:rPr>
              <w:tab/>
            </w:r>
            <w:r w:rsidR="00F75073">
              <w:rPr>
                <w:noProof/>
                <w:webHidden/>
              </w:rPr>
              <w:fldChar w:fldCharType="begin"/>
            </w:r>
            <w:r w:rsidR="00F75073">
              <w:rPr>
                <w:noProof/>
                <w:webHidden/>
              </w:rPr>
              <w:instrText xml:space="preserve"> PAGEREF _Toc3360618 \h </w:instrText>
            </w:r>
            <w:r w:rsidR="00F75073">
              <w:rPr>
                <w:noProof/>
                <w:webHidden/>
              </w:rPr>
            </w:r>
            <w:r w:rsidR="00F75073">
              <w:rPr>
                <w:noProof/>
                <w:webHidden/>
              </w:rPr>
              <w:fldChar w:fldCharType="separate"/>
            </w:r>
            <w:r w:rsidR="00F75073">
              <w:rPr>
                <w:noProof/>
                <w:webHidden/>
              </w:rPr>
              <w:t>41</w:t>
            </w:r>
            <w:r w:rsidR="00F75073">
              <w:rPr>
                <w:noProof/>
                <w:webHidden/>
              </w:rPr>
              <w:fldChar w:fldCharType="end"/>
            </w:r>
          </w:hyperlink>
        </w:p>
        <w:p w14:paraId="5037F9A8" w14:textId="7E815410" w:rsidR="00F75073" w:rsidRDefault="00363707">
          <w:pPr>
            <w:pStyle w:val="TOC1"/>
            <w:tabs>
              <w:tab w:val="left" w:pos="480"/>
              <w:tab w:val="right" w:leader="dot" w:pos="9350"/>
            </w:tabs>
            <w:rPr>
              <w:rFonts w:asciiTheme="minorHAnsi" w:eastAsiaTheme="minorEastAsia" w:hAnsiTheme="minorHAnsi" w:cstheme="minorBidi"/>
              <w:noProof/>
            </w:rPr>
          </w:pPr>
          <w:hyperlink w:anchor="_Toc3360619" w:history="1">
            <w:r w:rsidR="00F75073" w:rsidRPr="00586872">
              <w:rPr>
                <w:rStyle w:val="Hyperlink"/>
                <w:noProof/>
              </w:rPr>
              <w:t>3.</w:t>
            </w:r>
            <w:r w:rsidR="00F75073">
              <w:rPr>
                <w:rFonts w:asciiTheme="minorHAnsi" w:eastAsiaTheme="minorEastAsia" w:hAnsiTheme="minorHAnsi" w:cstheme="minorBidi"/>
                <w:noProof/>
              </w:rPr>
              <w:tab/>
            </w:r>
            <w:r w:rsidR="00F75073" w:rsidRPr="00586872">
              <w:rPr>
                <w:rStyle w:val="Hyperlink"/>
                <w:noProof/>
              </w:rPr>
              <w:t>Using FCA for AWS Cloud</w:t>
            </w:r>
            <w:r w:rsidR="00F75073">
              <w:rPr>
                <w:noProof/>
                <w:webHidden/>
              </w:rPr>
              <w:tab/>
            </w:r>
            <w:r w:rsidR="00F75073">
              <w:rPr>
                <w:noProof/>
                <w:webHidden/>
              </w:rPr>
              <w:fldChar w:fldCharType="begin"/>
            </w:r>
            <w:r w:rsidR="00F75073">
              <w:rPr>
                <w:noProof/>
                <w:webHidden/>
              </w:rPr>
              <w:instrText xml:space="preserve"> PAGEREF _Toc3360619 \h </w:instrText>
            </w:r>
            <w:r w:rsidR="00F75073">
              <w:rPr>
                <w:noProof/>
                <w:webHidden/>
              </w:rPr>
            </w:r>
            <w:r w:rsidR="00F75073">
              <w:rPr>
                <w:noProof/>
                <w:webHidden/>
              </w:rPr>
              <w:fldChar w:fldCharType="separate"/>
            </w:r>
            <w:r w:rsidR="00F75073">
              <w:rPr>
                <w:noProof/>
                <w:webHidden/>
              </w:rPr>
              <w:t>43</w:t>
            </w:r>
            <w:r w:rsidR="00F75073">
              <w:rPr>
                <w:noProof/>
                <w:webHidden/>
              </w:rPr>
              <w:fldChar w:fldCharType="end"/>
            </w:r>
          </w:hyperlink>
        </w:p>
        <w:p w14:paraId="0E718A56" w14:textId="0A228D4B" w:rsidR="00F75073" w:rsidRDefault="00363707">
          <w:pPr>
            <w:pStyle w:val="TOC2"/>
            <w:tabs>
              <w:tab w:val="left" w:pos="960"/>
              <w:tab w:val="right" w:leader="dot" w:pos="9350"/>
            </w:tabs>
            <w:rPr>
              <w:rFonts w:asciiTheme="minorHAnsi" w:eastAsiaTheme="minorEastAsia" w:hAnsiTheme="minorHAnsi" w:cstheme="minorBidi"/>
              <w:noProof/>
            </w:rPr>
          </w:pPr>
          <w:hyperlink w:anchor="_Toc3360620" w:history="1">
            <w:r w:rsidR="00F75073" w:rsidRPr="00586872">
              <w:rPr>
                <w:rStyle w:val="Hyperlink"/>
                <w:noProof/>
              </w:rPr>
              <w:t>3.1</w:t>
            </w:r>
            <w:r w:rsidR="00F75073">
              <w:rPr>
                <w:rFonts w:asciiTheme="minorHAnsi" w:eastAsiaTheme="minorEastAsia" w:hAnsiTheme="minorHAnsi" w:cstheme="minorBidi"/>
                <w:noProof/>
              </w:rPr>
              <w:tab/>
            </w:r>
            <w:r w:rsidR="00F75073" w:rsidRPr="00586872">
              <w:rPr>
                <w:rStyle w:val="Hyperlink"/>
                <w:noProof/>
              </w:rPr>
              <w:t>Pre-work for AWS Scripting to setup access to run FCA.</w:t>
            </w:r>
            <w:r w:rsidR="00F75073">
              <w:rPr>
                <w:noProof/>
                <w:webHidden/>
              </w:rPr>
              <w:tab/>
            </w:r>
            <w:r w:rsidR="00F75073">
              <w:rPr>
                <w:noProof/>
                <w:webHidden/>
              </w:rPr>
              <w:fldChar w:fldCharType="begin"/>
            </w:r>
            <w:r w:rsidR="00F75073">
              <w:rPr>
                <w:noProof/>
                <w:webHidden/>
              </w:rPr>
              <w:instrText xml:space="preserve"> PAGEREF _Toc3360620 \h </w:instrText>
            </w:r>
            <w:r w:rsidR="00F75073">
              <w:rPr>
                <w:noProof/>
                <w:webHidden/>
              </w:rPr>
            </w:r>
            <w:r w:rsidR="00F75073">
              <w:rPr>
                <w:noProof/>
                <w:webHidden/>
              </w:rPr>
              <w:fldChar w:fldCharType="separate"/>
            </w:r>
            <w:r w:rsidR="00F75073">
              <w:rPr>
                <w:noProof/>
                <w:webHidden/>
              </w:rPr>
              <w:t>43</w:t>
            </w:r>
            <w:r w:rsidR="00F75073">
              <w:rPr>
                <w:noProof/>
                <w:webHidden/>
              </w:rPr>
              <w:fldChar w:fldCharType="end"/>
            </w:r>
          </w:hyperlink>
        </w:p>
        <w:p w14:paraId="34D4B2BA" w14:textId="1A0DBD89" w:rsidR="00F75073" w:rsidRDefault="00363707">
          <w:pPr>
            <w:pStyle w:val="TOC2"/>
            <w:tabs>
              <w:tab w:val="left" w:pos="960"/>
              <w:tab w:val="right" w:leader="dot" w:pos="9350"/>
            </w:tabs>
            <w:rPr>
              <w:rFonts w:asciiTheme="minorHAnsi" w:eastAsiaTheme="minorEastAsia" w:hAnsiTheme="minorHAnsi" w:cstheme="minorBidi"/>
              <w:noProof/>
            </w:rPr>
          </w:pPr>
          <w:hyperlink w:anchor="_Toc3360621" w:history="1">
            <w:r w:rsidR="00F75073" w:rsidRPr="00586872">
              <w:rPr>
                <w:rStyle w:val="Hyperlink"/>
                <w:b/>
                <w:noProof/>
              </w:rPr>
              <w:t>3.2</w:t>
            </w:r>
            <w:r w:rsidR="00F75073">
              <w:rPr>
                <w:rFonts w:asciiTheme="minorHAnsi" w:eastAsiaTheme="minorEastAsia" w:hAnsiTheme="minorHAnsi" w:cstheme="minorBidi"/>
                <w:noProof/>
              </w:rPr>
              <w:tab/>
            </w:r>
            <w:r w:rsidR="00F75073" w:rsidRPr="00586872">
              <w:rPr>
                <w:rStyle w:val="Hyperlink"/>
                <w:b/>
                <w:noProof/>
              </w:rPr>
              <w:t>Configure Virtual Networks Files</w:t>
            </w:r>
            <w:r w:rsidR="00F75073">
              <w:rPr>
                <w:noProof/>
                <w:webHidden/>
              </w:rPr>
              <w:tab/>
            </w:r>
            <w:r w:rsidR="00F75073">
              <w:rPr>
                <w:noProof/>
                <w:webHidden/>
              </w:rPr>
              <w:fldChar w:fldCharType="begin"/>
            </w:r>
            <w:r w:rsidR="00F75073">
              <w:rPr>
                <w:noProof/>
                <w:webHidden/>
              </w:rPr>
              <w:instrText xml:space="preserve"> PAGEREF _Toc3360621 \h </w:instrText>
            </w:r>
            <w:r w:rsidR="00F75073">
              <w:rPr>
                <w:noProof/>
                <w:webHidden/>
              </w:rPr>
            </w:r>
            <w:r w:rsidR="00F75073">
              <w:rPr>
                <w:noProof/>
                <w:webHidden/>
              </w:rPr>
              <w:fldChar w:fldCharType="separate"/>
            </w:r>
            <w:r w:rsidR="00F75073">
              <w:rPr>
                <w:noProof/>
                <w:webHidden/>
              </w:rPr>
              <w:t>47</w:t>
            </w:r>
            <w:r w:rsidR="00F75073">
              <w:rPr>
                <w:noProof/>
                <w:webHidden/>
              </w:rPr>
              <w:fldChar w:fldCharType="end"/>
            </w:r>
          </w:hyperlink>
        </w:p>
        <w:p w14:paraId="5ED946DC" w14:textId="2B0D1CE8" w:rsidR="00F75073" w:rsidRDefault="00363707">
          <w:pPr>
            <w:pStyle w:val="TOC2"/>
            <w:tabs>
              <w:tab w:val="left" w:pos="960"/>
              <w:tab w:val="right" w:leader="dot" w:pos="9350"/>
            </w:tabs>
            <w:rPr>
              <w:rFonts w:asciiTheme="minorHAnsi" w:eastAsiaTheme="minorEastAsia" w:hAnsiTheme="minorHAnsi" w:cstheme="minorBidi"/>
              <w:noProof/>
            </w:rPr>
          </w:pPr>
          <w:hyperlink w:anchor="_Toc3360622" w:history="1">
            <w:r w:rsidR="00F75073" w:rsidRPr="00586872">
              <w:rPr>
                <w:rStyle w:val="Hyperlink"/>
                <w:noProof/>
              </w:rPr>
              <w:t>3.3</w:t>
            </w:r>
            <w:r w:rsidR="00F75073">
              <w:rPr>
                <w:rFonts w:asciiTheme="minorHAnsi" w:eastAsiaTheme="minorEastAsia" w:hAnsiTheme="minorHAnsi" w:cstheme="minorBidi"/>
                <w:noProof/>
              </w:rPr>
              <w:tab/>
            </w:r>
            <w:r w:rsidR="00F75073" w:rsidRPr="00586872">
              <w:rPr>
                <w:rStyle w:val="Hyperlink"/>
                <w:b/>
                <w:noProof/>
              </w:rPr>
              <w:t>Configure file all.yml configuration</w:t>
            </w:r>
            <w:r w:rsidR="00F75073" w:rsidRPr="00586872">
              <w:rPr>
                <w:rStyle w:val="Hyperlink"/>
                <w:noProof/>
              </w:rPr>
              <w:t>.</w:t>
            </w:r>
            <w:r w:rsidR="00F75073">
              <w:rPr>
                <w:noProof/>
                <w:webHidden/>
              </w:rPr>
              <w:tab/>
            </w:r>
            <w:r w:rsidR="00F75073">
              <w:rPr>
                <w:noProof/>
                <w:webHidden/>
              </w:rPr>
              <w:fldChar w:fldCharType="begin"/>
            </w:r>
            <w:r w:rsidR="00F75073">
              <w:rPr>
                <w:noProof/>
                <w:webHidden/>
              </w:rPr>
              <w:instrText xml:space="preserve"> PAGEREF _Toc3360622 \h </w:instrText>
            </w:r>
            <w:r w:rsidR="00F75073">
              <w:rPr>
                <w:noProof/>
                <w:webHidden/>
              </w:rPr>
            </w:r>
            <w:r w:rsidR="00F75073">
              <w:rPr>
                <w:noProof/>
                <w:webHidden/>
              </w:rPr>
              <w:fldChar w:fldCharType="separate"/>
            </w:r>
            <w:r w:rsidR="00F75073">
              <w:rPr>
                <w:noProof/>
                <w:webHidden/>
              </w:rPr>
              <w:t>52</w:t>
            </w:r>
            <w:r w:rsidR="00F75073">
              <w:rPr>
                <w:noProof/>
                <w:webHidden/>
              </w:rPr>
              <w:fldChar w:fldCharType="end"/>
            </w:r>
          </w:hyperlink>
        </w:p>
        <w:p w14:paraId="50805617" w14:textId="6E0AEF27" w:rsidR="00F75073" w:rsidRDefault="00363707">
          <w:pPr>
            <w:pStyle w:val="TOC1"/>
            <w:tabs>
              <w:tab w:val="right" w:leader="dot" w:pos="9350"/>
            </w:tabs>
            <w:rPr>
              <w:rFonts w:asciiTheme="minorHAnsi" w:eastAsiaTheme="minorEastAsia" w:hAnsiTheme="minorHAnsi" w:cstheme="minorBidi"/>
              <w:noProof/>
            </w:rPr>
          </w:pPr>
          <w:hyperlink w:anchor="_Toc3360623" w:history="1">
            <w:r w:rsidR="00F75073" w:rsidRPr="00586872">
              <w:rPr>
                <w:rStyle w:val="Hyperlink"/>
                <w:noProof/>
              </w:rPr>
              <w:t>Default AWS Values in all.yml</w:t>
            </w:r>
            <w:r w:rsidR="00F75073">
              <w:rPr>
                <w:noProof/>
                <w:webHidden/>
              </w:rPr>
              <w:tab/>
            </w:r>
            <w:r w:rsidR="00F75073">
              <w:rPr>
                <w:noProof/>
                <w:webHidden/>
              </w:rPr>
              <w:fldChar w:fldCharType="begin"/>
            </w:r>
            <w:r w:rsidR="00F75073">
              <w:rPr>
                <w:noProof/>
                <w:webHidden/>
              </w:rPr>
              <w:instrText xml:space="preserve"> PAGEREF _Toc3360623 \h </w:instrText>
            </w:r>
            <w:r w:rsidR="00F75073">
              <w:rPr>
                <w:noProof/>
                <w:webHidden/>
              </w:rPr>
            </w:r>
            <w:r w:rsidR="00F75073">
              <w:rPr>
                <w:noProof/>
                <w:webHidden/>
              </w:rPr>
              <w:fldChar w:fldCharType="separate"/>
            </w:r>
            <w:r w:rsidR="00F75073">
              <w:rPr>
                <w:noProof/>
                <w:webHidden/>
              </w:rPr>
              <w:t>52</w:t>
            </w:r>
            <w:r w:rsidR="00F75073">
              <w:rPr>
                <w:noProof/>
                <w:webHidden/>
              </w:rPr>
              <w:fldChar w:fldCharType="end"/>
            </w:r>
          </w:hyperlink>
        </w:p>
        <w:p w14:paraId="667386F8" w14:textId="23A8CAE1" w:rsidR="00F75073" w:rsidRDefault="00363707">
          <w:pPr>
            <w:pStyle w:val="TOC2"/>
            <w:tabs>
              <w:tab w:val="right" w:leader="dot" w:pos="9350"/>
            </w:tabs>
            <w:rPr>
              <w:rFonts w:asciiTheme="minorHAnsi" w:eastAsiaTheme="minorEastAsia" w:hAnsiTheme="minorHAnsi" w:cstheme="minorBidi"/>
              <w:noProof/>
            </w:rPr>
          </w:pPr>
          <w:hyperlink w:anchor="_Toc3360624" w:history="1">
            <w:r w:rsidR="00F75073" w:rsidRPr="00586872">
              <w:rPr>
                <w:rStyle w:val="Hyperlink"/>
                <w:noProof/>
              </w:rPr>
              <w:t>Firewall Module</w:t>
            </w:r>
            <w:r w:rsidR="00F75073">
              <w:rPr>
                <w:noProof/>
                <w:webHidden/>
              </w:rPr>
              <w:tab/>
            </w:r>
            <w:r w:rsidR="00F75073">
              <w:rPr>
                <w:noProof/>
                <w:webHidden/>
              </w:rPr>
              <w:fldChar w:fldCharType="begin"/>
            </w:r>
            <w:r w:rsidR="00F75073">
              <w:rPr>
                <w:noProof/>
                <w:webHidden/>
              </w:rPr>
              <w:instrText xml:space="preserve"> PAGEREF _Toc3360624 \h </w:instrText>
            </w:r>
            <w:r w:rsidR="00F75073">
              <w:rPr>
                <w:noProof/>
                <w:webHidden/>
              </w:rPr>
            </w:r>
            <w:r w:rsidR="00F75073">
              <w:rPr>
                <w:noProof/>
                <w:webHidden/>
              </w:rPr>
              <w:fldChar w:fldCharType="separate"/>
            </w:r>
            <w:r w:rsidR="00F75073">
              <w:rPr>
                <w:noProof/>
                <w:webHidden/>
              </w:rPr>
              <w:t>52</w:t>
            </w:r>
            <w:r w:rsidR="00F75073">
              <w:rPr>
                <w:noProof/>
                <w:webHidden/>
              </w:rPr>
              <w:fldChar w:fldCharType="end"/>
            </w:r>
          </w:hyperlink>
        </w:p>
        <w:p w14:paraId="790DD765" w14:textId="23336A37" w:rsidR="00F75073" w:rsidRDefault="00363707">
          <w:pPr>
            <w:pStyle w:val="TOC2"/>
            <w:tabs>
              <w:tab w:val="left" w:pos="960"/>
              <w:tab w:val="right" w:leader="dot" w:pos="9350"/>
            </w:tabs>
            <w:rPr>
              <w:rFonts w:asciiTheme="minorHAnsi" w:eastAsiaTheme="minorEastAsia" w:hAnsiTheme="minorHAnsi" w:cstheme="minorBidi"/>
              <w:noProof/>
            </w:rPr>
          </w:pPr>
          <w:hyperlink w:anchor="_Toc3360625" w:history="1">
            <w:r w:rsidR="00F75073" w:rsidRPr="00586872">
              <w:rPr>
                <w:rStyle w:val="Hyperlink"/>
                <w:noProof/>
              </w:rPr>
              <w:t>3.4</w:t>
            </w:r>
            <w:r w:rsidR="00F75073">
              <w:rPr>
                <w:rFonts w:asciiTheme="minorHAnsi" w:eastAsiaTheme="minorEastAsia" w:hAnsiTheme="minorHAnsi" w:cstheme="minorBidi"/>
                <w:noProof/>
              </w:rPr>
              <w:tab/>
            </w:r>
            <w:r w:rsidR="00F75073" w:rsidRPr="00586872">
              <w:rPr>
                <w:rStyle w:val="Hyperlink"/>
                <w:noProof/>
              </w:rPr>
              <w:t>Include Networks</w:t>
            </w:r>
            <w:r w:rsidR="00F75073">
              <w:rPr>
                <w:noProof/>
                <w:webHidden/>
              </w:rPr>
              <w:tab/>
            </w:r>
            <w:r w:rsidR="00F75073">
              <w:rPr>
                <w:noProof/>
                <w:webHidden/>
              </w:rPr>
              <w:fldChar w:fldCharType="begin"/>
            </w:r>
            <w:r w:rsidR="00F75073">
              <w:rPr>
                <w:noProof/>
                <w:webHidden/>
              </w:rPr>
              <w:instrText xml:space="preserve"> PAGEREF _Toc3360625 \h </w:instrText>
            </w:r>
            <w:r w:rsidR="00F75073">
              <w:rPr>
                <w:noProof/>
                <w:webHidden/>
              </w:rPr>
            </w:r>
            <w:r w:rsidR="00F75073">
              <w:rPr>
                <w:noProof/>
                <w:webHidden/>
              </w:rPr>
              <w:fldChar w:fldCharType="separate"/>
            </w:r>
            <w:r w:rsidR="00F75073">
              <w:rPr>
                <w:noProof/>
                <w:webHidden/>
              </w:rPr>
              <w:t>53</w:t>
            </w:r>
            <w:r w:rsidR="00F75073">
              <w:rPr>
                <w:noProof/>
                <w:webHidden/>
              </w:rPr>
              <w:fldChar w:fldCharType="end"/>
            </w:r>
          </w:hyperlink>
        </w:p>
        <w:p w14:paraId="230D2ED6" w14:textId="4153810E" w:rsidR="00F75073" w:rsidRDefault="00363707">
          <w:pPr>
            <w:pStyle w:val="TOC2"/>
            <w:tabs>
              <w:tab w:val="left" w:pos="960"/>
              <w:tab w:val="right" w:leader="dot" w:pos="9350"/>
            </w:tabs>
            <w:rPr>
              <w:rFonts w:asciiTheme="minorHAnsi" w:eastAsiaTheme="minorEastAsia" w:hAnsiTheme="minorHAnsi" w:cstheme="minorBidi"/>
              <w:noProof/>
            </w:rPr>
          </w:pPr>
          <w:hyperlink w:anchor="_Toc3360626" w:history="1">
            <w:r w:rsidR="00F75073" w:rsidRPr="00586872">
              <w:rPr>
                <w:rStyle w:val="Hyperlink"/>
                <w:noProof/>
              </w:rPr>
              <w:t>3.5</w:t>
            </w:r>
            <w:r w:rsidR="00F75073">
              <w:rPr>
                <w:rFonts w:asciiTheme="minorHAnsi" w:eastAsiaTheme="minorEastAsia" w:hAnsiTheme="minorHAnsi" w:cstheme="minorBidi"/>
                <w:noProof/>
              </w:rPr>
              <w:tab/>
            </w:r>
            <w:r w:rsidR="00F75073" w:rsidRPr="00586872">
              <w:rPr>
                <w:rStyle w:val="Hyperlink"/>
                <w:noProof/>
              </w:rPr>
              <w:t>Firewall Configuration</w:t>
            </w:r>
            <w:r w:rsidR="00F75073">
              <w:rPr>
                <w:noProof/>
                <w:webHidden/>
              </w:rPr>
              <w:tab/>
            </w:r>
            <w:r w:rsidR="00F75073">
              <w:rPr>
                <w:noProof/>
                <w:webHidden/>
              </w:rPr>
              <w:fldChar w:fldCharType="begin"/>
            </w:r>
            <w:r w:rsidR="00F75073">
              <w:rPr>
                <w:noProof/>
                <w:webHidden/>
              </w:rPr>
              <w:instrText xml:space="preserve"> PAGEREF _Toc3360626 \h </w:instrText>
            </w:r>
            <w:r w:rsidR="00F75073">
              <w:rPr>
                <w:noProof/>
                <w:webHidden/>
              </w:rPr>
            </w:r>
            <w:r w:rsidR="00F75073">
              <w:rPr>
                <w:noProof/>
                <w:webHidden/>
              </w:rPr>
              <w:fldChar w:fldCharType="separate"/>
            </w:r>
            <w:r w:rsidR="00F75073">
              <w:rPr>
                <w:noProof/>
                <w:webHidden/>
              </w:rPr>
              <w:t>54</w:t>
            </w:r>
            <w:r w:rsidR="00F75073">
              <w:rPr>
                <w:noProof/>
                <w:webHidden/>
              </w:rPr>
              <w:fldChar w:fldCharType="end"/>
            </w:r>
          </w:hyperlink>
        </w:p>
        <w:p w14:paraId="4BCA8602" w14:textId="7648B806" w:rsidR="00F75073" w:rsidRDefault="00363707">
          <w:pPr>
            <w:pStyle w:val="TOC2"/>
            <w:tabs>
              <w:tab w:val="left" w:pos="960"/>
              <w:tab w:val="right" w:leader="dot" w:pos="9350"/>
            </w:tabs>
            <w:rPr>
              <w:rFonts w:asciiTheme="minorHAnsi" w:eastAsiaTheme="minorEastAsia" w:hAnsiTheme="minorHAnsi" w:cstheme="minorBidi"/>
              <w:noProof/>
            </w:rPr>
          </w:pPr>
          <w:hyperlink w:anchor="_Toc3360627" w:history="1">
            <w:r w:rsidR="00F75073" w:rsidRPr="00586872">
              <w:rPr>
                <w:rStyle w:val="Hyperlink"/>
                <w:noProof/>
              </w:rPr>
              <w:t>3.6</w:t>
            </w:r>
            <w:r w:rsidR="00F75073">
              <w:rPr>
                <w:rFonts w:asciiTheme="minorHAnsi" w:eastAsiaTheme="minorEastAsia" w:hAnsiTheme="minorHAnsi" w:cstheme="minorBidi"/>
                <w:noProof/>
              </w:rPr>
              <w:tab/>
            </w:r>
            <w:r w:rsidR="00F75073" w:rsidRPr="00586872">
              <w:rPr>
                <w:rStyle w:val="Hyperlink"/>
                <w:noProof/>
              </w:rPr>
              <w:t>Cloud Provider Information</w:t>
            </w:r>
            <w:r w:rsidR="00F75073">
              <w:rPr>
                <w:noProof/>
                <w:webHidden/>
              </w:rPr>
              <w:tab/>
            </w:r>
            <w:r w:rsidR="00F75073">
              <w:rPr>
                <w:noProof/>
                <w:webHidden/>
              </w:rPr>
              <w:fldChar w:fldCharType="begin"/>
            </w:r>
            <w:r w:rsidR="00F75073">
              <w:rPr>
                <w:noProof/>
                <w:webHidden/>
              </w:rPr>
              <w:instrText xml:space="preserve"> PAGEREF _Toc3360627 \h </w:instrText>
            </w:r>
            <w:r w:rsidR="00F75073">
              <w:rPr>
                <w:noProof/>
                <w:webHidden/>
              </w:rPr>
            </w:r>
            <w:r w:rsidR="00F75073">
              <w:rPr>
                <w:noProof/>
                <w:webHidden/>
              </w:rPr>
              <w:fldChar w:fldCharType="separate"/>
            </w:r>
            <w:r w:rsidR="00F75073">
              <w:rPr>
                <w:noProof/>
                <w:webHidden/>
              </w:rPr>
              <w:t>54</w:t>
            </w:r>
            <w:r w:rsidR="00F75073">
              <w:rPr>
                <w:noProof/>
                <w:webHidden/>
              </w:rPr>
              <w:fldChar w:fldCharType="end"/>
            </w:r>
          </w:hyperlink>
        </w:p>
        <w:p w14:paraId="3383D265" w14:textId="290FAEC5" w:rsidR="00F75073" w:rsidRDefault="00363707">
          <w:pPr>
            <w:pStyle w:val="TOC2"/>
            <w:tabs>
              <w:tab w:val="left" w:pos="960"/>
              <w:tab w:val="right" w:leader="dot" w:pos="9350"/>
            </w:tabs>
            <w:rPr>
              <w:rFonts w:asciiTheme="minorHAnsi" w:eastAsiaTheme="minorEastAsia" w:hAnsiTheme="minorHAnsi" w:cstheme="minorBidi"/>
              <w:noProof/>
            </w:rPr>
          </w:pPr>
          <w:hyperlink w:anchor="_Toc3360628" w:history="1">
            <w:r w:rsidR="00F75073" w:rsidRPr="00586872">
              <w:rPr>
                <w:rStyle w:val="Hyperlink"/>
                <w:noProof/>
              </w:rPr>
              <w:t>3.7</w:t>
            </w:r>
            <w:r w:rsidR="00F75073">
              <w:rPr>
                <w:rFonts w:asciiTheme="minorHAnsi" w:eastAsiaTheme="minorEastAsia" w:hAnsiTheme="minorHAnsi" w:cstheme="minorBidi"/>
                <w:noProof/>
              </w:rPr>
              <w:tab/>
            </w:r>
            <w:r w:rsidR="00F75073" w:rsidRPr="00586872">
              <w:rPr>
                <w:rStyle w:val="Hyperlink"/>
                <w:noProof/>
              </w:rPr>
              <w:t>Run configuration_push.yml</w:t>
            </w:r>
            <w:r w:rsidR="00F75073">
              <w:rPr>
                <w:noProof/>
                <w:webHidden/>
              </w:rPr>
              <w:tab/>
            </w:r>
            <w:r w:rsidR="00F75073">
              <w:rPr>
                <w:noProof/>
                <w:webHidden/>
              </w:rPr>
              <w:fldChar w:fldCharType="begin"/>
            </w:r>
            <w:r w:rsidR="00F75073">
              <w:rPr>
                <w:noProof/>
                <w:webHidden/>
              </w:rPr>
              <w:instrText xml:space="preserve"> PAGEREF _Toc3360628 \h </w:instrText>
            </w:r>
            <w:r w:rsidR="00F75073">
              <w:rPr>
                <w:noProof/>
                <w:webHidden/>
              </w:rPr>
            </w:r>
            <w:r w:rsidR="00F75073">
              <w:rPr>
                <w:noProof/>
                <w:webHidden/>
              </w:rPr>
              <w:fldChar w:fldCharType="separate"/>
            </w:r>
            <w:r w:rsidR="00F75073">
              <w:rPr>
                <w:noProof/>
                <w:webHidden/>
              </w:rPr>
              <w:t>57</w:t>
            </w:r>
            <w:r w:rsidR="00F75073">
              <w:rPr>
                <w:noProof/>
                <w:webHidden/>
              </w:rPr>
              <w:fldChar w:fldCharType="end"/>
            </w:r>
          </w:hyperlink>
        </w:p>
        <w:p w14:paraId="632B3419" w14:textId="6BA6F7E0" w:rsidR="00F75073" w:rsidRDefault="00363707">
          <w:pPr>
            <w:pStyle w:val="TOC2"/>
            <w:tabs>
              <w:tab w:val="left" w:pos="960"/>
              <w:tab w:val="right" w:leader="dot" w:pos="9350"/>
            </w:tabs>
            <w:rPr>
              <w:rFonts w:asciiTheme="minorHAnsi" w:eastAsiaTheme="minorEastAsia" w:hAnsiTheme="minorHAnsi" w:cstheme="minorBidi"/>
              <w:noProof/>
            </w:rPr>
          </w:pPr>
          <w:hyperlink w:anchor="_Toc3360629" w:history="1">
            <w:r w:rsidR="00F75073" w:rsidRPr="00586872">
              <w:rPr>
                <w:rStyle w:val="Hyperlink"/>
                <w:noProof/>
              </w:rPr>
              <w:t>3.8</w:t>
            </w:r>
            <w:r w:rsidR="00F75073">
              <w:rPr>
                <w:rFonts w:asciiTheme="minorHAnsi" w:eastAsiaTheme="minorEastAsia" w:hAnsiTheme="minorHAnsi" w:cstheme="minorBidi"/>
                <w:noProof/>
              </w:rPr>
              <w:tab/>
            </w:r>
            <w:r w:rsidR="00F75073" w:rsidRPr="00586872">
              <w:rPr>
                <w:rStyle w:val="Hyperlink"/>
                <w:noProof/>
              </w:rPr>
              <w:t>Verify in the AWS console that all configurations have been completed.</w:t>
            </w:r>
            <w:r w:rsidR="00F75073">
              <w:rPr>
                <w:noProof/>
                <w:webHidden/>
              </w:rPr>
              <w:tab/>
            </w:r>
            <w:r w:rsidR="00F75073">
              <w:rPr>
                <w:noProof/>
                <w:webHidden/>
              </w:rPr>
              <w:fldChar w:fldCharType="begin"/>
            </w:r>
            <w:r w:rsidR="00F75073">
              <w:rPr>
                <w:noProof/>
                <w:webHidden/>
              </w:rPr>
              <w:instrText xml:space="preserve"> PAGEREF _Toc3360629 \h </w:instrText>
            </w:r>
            <w:r w:rsidR="00F75073">
              <w:rPr>
                <w:noProof/>
                <w:webHidden/>
              </w:rPr>
            </w:r>
            <w:r w:rsidR="00F75073">
              <w:rPr>
                <w:noProof/>
                <w:webHidden/>
              </w:rPr>
              <w:fldChar w:fldCharType="separate"/>
            </w:r>
            <w:r w:rsidR="00F75073">
              <w:rPr>
                <w:noProof/>
                <w:webHidden/>
              </w:rPr>
              <w:t>58</w:t>
            </w:r>
            <w:r w:rsidR="00F75073">
              <w:rPr>
                <w:noProof/>
                <w:webHidden/>
              </w:rPr>
              <w:fldChar w:fldCharType="end"/>
            </w:r>
          </w:hyperlink>
        </w:p>
        <w:p w14:paraId="0B7A80E5" w14:textId="49F7F2F6" w:rsidR="00F75073" w:rsidRDefault="00363707">
          <w:pPr>
            <w:pStyle w:val="TOC2"/>
            <w:tabs>
              <w:tab w:val="left" w:pos="960"/>
              <w:tab w:val="right" w:leader="dot" w:pos="9350"/>
            </w:tabs>
            <w:rPr>
              <w:rFonts w:asciiTheme="minorHAnsi" w:eastAsiaTheme="minorEastAsia" w:hAnsiTheme="minorHAnsi" w:cstheme="minorBidi"/>
              <w:noProof/>
            </w:rPr>
          </w:pPr>
          <w:hyperlink w:anchor="_Toc3360630" w:history="1">
            <w:r w:rsidR="00F75073" w:rsidRPr="00586872">
              <w:rPr>
                <w:rStyle w:val="Hyperlink"/>
                <w:noProof/>
              </w:rPr>
              <w:t>3.9</w:t>
            </w:r>
            <w:r w:rsidR="00F75073">
              <w:rPr>
                <w:rFonts w:asciiTheme="minorHAnsi" w:eastAsiaTheme="minorEastAsia" w:hAnsiTheme="minorHAnsi" w:cstheme="minorBidi"/>
                <w:noProof/>
              </w:rPr>
              <w:tab/>
            </w:r>
            <w:r w:rsidR="00F75073" w:rsidRPr="00586872">
              <w:rPr>
                <w:rStyle w:val="Hyperlink"/>
                <w:noProof/>
              </w:rPr>
              <w:t>Manual BGP configuration</w:t>
            </w:r>
            <w:r w:rsidR="00F75073">
              <w:rPr>
                <w:noProof/>
                <w:webHidden/>
              </w:rPr>
              <w:tab/>
            </w:r>
            <w:r w:rsidR="00F75073">
              <w:rPr>
                <w:noProof/>
                <w:webHidden/>
              </w:rPr>
              <w:fldChar w:fldCharType="begin"/>
            </w:r>
            <w:r w:rsidR="00F75073">
              <w:rPr>
                <w:noProof/>
                <w:webHidden/>
              </w:rPr>
              <w:instrText xml:space="preserve"> PAGEREF _Toc3360630 \h </w:instrText>
            </w:r>
            <w:r w:rsidR="00F75073">
              <w:rPr>
                <w:noProof/>
                <w:webHidden/>
              </w:rPr>
            </w:r>
            <w:r w:rsidR="00F75073">
              <w:rPr>
                <w:noProof/>
                <w:webHidden/>
              </w:rPr>
              <w:fldChar w:fldCharType="separate"/>
            </w:r>
            <w:r w:rsidR="00F75073">
              <w:rPr>
                <w:noProof/>
                <w:webHidden/>
              </w:rPr>
              <w:t>60</w:t>
            </w:r>
            <w:r w:rsidR="00F75073">
              <w:rPr>
                <w:noProof/>
                <w:webHidden/>
              </w:rPr>
              <w:fldChar w:fldCharType="end"/>
            </w:r>
          </w:hyperlink>
        </w:p>
        <w:p w14:paraId="75AF948D" w14:textId="3FF1AC0B" w:rsidR="00F75073" w:rsidRDefault="00363707">
          <w:pPr>
            <w:pStyle w:val="TOC2"/>
            <w:tabs>
              <w:tab w:val="left" w:pos="960"/>
              <w:tab w:val="right" w:leader="dot" w:pos="9350"/>
            </w:tabs>
            <w:rPr>
              <w:rFonts w:asciiTheme="minorHAnsi" w:eastAsiaTheme="minorEastAsia" w:hAnsiTheme="minorHAnsi" w:cstheme="minorBidi"/>
              <w:noProof/>
            </w:rPr>
          </w:pPr>
          <w:hyperlink w:anchor="_Toc3360631" w:history="1">
            <w:r w:rsidR="00F75073" w:rsidRPr="00586872">
              <w:rPr>
                <w:rStyle w:val="Hyperlink"/>
                <w:noProof/>
              </w:rPr>
              <w:t>5.1</w:t>
            </w:r>
            <w:r w:rsidR="00F75073">
              <w:rPr>
                <w:rFonts w:asciiTheme="minorHAnsi" w:eastAsiaTheme="minorEastAsia" w:hAnsiTheme="minorHAnsi" w:cstheme="minorBidi"/>
                <w:noProof/>
              </w:rPr>
              <w:tab/>
            </w:r>
            <w:r w:rsidR="00F75073" w:rsidRPr="00586872">
              <w:rPr>
                <w:rStyle w:val="Hyperlink"/>
                <w:noProof/>
              </w:rPr>
              <w:t>Destroy Environment</w:t>
            </w:r>
            <w:r w:rsidR="00F75073">
              <w:rPr>
                <w:noProof/>
                <w:webHidden/>
              </w:rPr>
              <w:tab/>
            </w:r>
            <w:r w:rsidR="00F75073">
              <w:rPr>
                <w:noProof/>
                <w:webHidden/>
              </w:rPr>
              <w:fldChar w:fldCharType="begin"/>
            </w:r>
            <w:r w:rsidR="00F75073">
              <w:rPr>
                <w:noProof/>
                <w:webHidden/>
              </w:rPr>
              <w:instrText xml:space="preserve"> PAGEREF _Toc3360631 \h </w:instrText>
            </w:r>
            <w:r w:rsidR="00F75073">
              <w:rPr>
                <w:noProof/>
                <w:webHidden/>
              </w:rPr>
            </w:r>
            <w:r w:rsidR="00F75073">
              <w:rPr>
                <w:noProof/>
                <w:webHidden/>
              </w:rPr>
              <w:fldChar w:fldCharType="separate"/>
            </w:r>
            <w:r w:rsidR="00F75073">
              <w:rPr>
                <w:noProof/>
                <w:webHidden/>
              </w:rPr>
              <w:t>65</w:t>
            </w:r>
            <w:r w:rsidR="00F75073">
              <w:rPr>
                <w:noProof/>
                <w:webHidden/>
              </w:rPr>
              <w:fldChar w:fldCharType="end"/>
            </w:r>
          </w:hyperlink>
        </w:p>
        <w:p w14:paraId="3B498F3D" w14:textId="02853B80" w:rsidR="000E6F18" w:rsidRDefault="0013197D">
          <w:pPr>
            <w:rPr>
              <w:b/>
              <w:bCs/>
              <w:noProof/>
            </w:rPr>
          </w:pPr>
          <w:r>
            <w:rPr>
              <w:b/>
              <w:bCs/>
              <w:noProof/>
            </w:rPr>
            <w:fldChar w:fldCharType="end"/>
          </w:r>
        </w:p>
        <w:p w14:paraId="036CEAA7" w14:textId="36AC3DE5" w:rsidR="00DE5208" w:rsidRPr="000E6F18" w:rsidRDefault="000E6F18">
          <w:pPr>
            <w:rPr>
              <w:b/>
              <w:bCs/>
              <w:noProof/>
            </w:rPr>
          </w:pPr>
          <w:r>
            <w:rPr>
              <w:b/>
              <w:bCs/>
              <w:noProof/>
            </w:rPr>
            <w:br w:type="page"/>
          </w:r>
        </w:p>
      </w:sdtContent>
    </w:sdt>
    <w:p w14:paraId="56980C8C" w14:textId="1FDAC83D" w:rsidR="000C3801" w:rsidRDefault="0030667C" w:rsidP="00394A42">
      <w:pPr>
        <w:pStyle w:val="Heading1"/>
        <w:numPr>
          <w:ilvl w:val="0"/>
          <w:numId w:val="10"/>
        </w:numPr>
      </w:pPr>
      <w:bookmarkStart w:id="3" w:name="_Toc3360573"/>
      <w:r>
        <w:lastRenderedPageBreak/>
        <w:t>Lab:</w:t>
      </w:r>
      <w:r w:rsidR="00F31AB2">
        <w:t xml:space="preserve"> </w:t>
      </w:r>
      <w:r w:rsidR="00FA262F">
        <w:t>Using Docker and Github to prepare FCA tool.</w:t>
      </w:r>
      <w:bookmarkEnd w:id="3"/>
    </w:p>
    <w:p w14:paraId="22263905" w14:textId="77777777" w:rsidR="0030667C" w:rsidRDefault="0030667C"/>
    <w:p w14:paraId="2F662658" w14:textId="6BC6C9FF" w:rsidR="0030667C" w:rsidRDefault="0030667C" w:rsidP="00296D30">
      <w:pPr>
        <w:pStyle w:val="Heading2"/>
        <w:numPr>
          <w:ilvl w:val="1"/>
          <w:numId w:val="5"/>
        </w:numPr>
      </w:pPr>
      <w:bookmarkStart w:id="4" w:name="_Toc3360574"/>
      <w:r>
        <w:t>Lab Objectives</w:t>
      </w:r>
      <w:bookmarkEnd w:id="4"/>
    </w:p>
    <w:p w14:paraId="1E70E325" w14:textId="59CD846B" w:rsidR="00FA262F" w:rsidRDefault="00FA262F" w:rsidP="00FA262F">
      <w:pPr>
        <w:ind w:left="380"/>
      </w:pPr>
    </w:p>
    <w:p w14:paraId="1C85F325" w14:textId="1C61B5C5" w:rsidR="00FA262F" w:rsidRDefault="00FA262F" w:rsidP="00FA262F">
      <w:pPr>
        <w:pStyle w:val="ListParagraph"/>
        <w:numPr>
          <w:ilvl w:val="0"/>
          <w:numId w:val="2"/>
        </w:numPr>
      </w:pPr>
      <w:r>
        <w:t>Learn how to prepare FCA off of Github.</w:t>
      </w:r>
    </w:p>
    <w:p w14:paraId="6B870641" w14:textId="54F57210" w:rsidR="00FA262F" w:rsidRDefault="00FA262F" w:rsidP="00FA262F">
      <w:pPr>
        <w:pStyle w:val="ListParagraph"/>
        <w:numPr>
          <w:ilvl w:val="0"/>
          <w:numId w:val="2"/>
        </w:numPr>
      </w:pPr>
      <w:r>
        <w:t>Understand Github and Git-core functionality</w:t>
      </w:r>
    </w:p>
    <w:p w14:paraId="1B0F6A8A" w14:textId="414462A0" w:rsidR="00FA262F" w:rsidRDefault="00FA262F" w:rsidP="00FA262F">
      <w:pPr>
        <w:pStyle w:val="ListParagraph"/>
        <w:numPr>
          <w:ilvl w:val="0"/>
          <w:numId w:val="2"/>
        </w:numPr>
      </w:pPr>
      <w:r>
        <w:t>Learn how to download and build docker containers related to FCA.</w:t>
      </w:r>
    </w:p>
    <w:p w14:paraId="293C3CA3" w14:textId="72E77C2C" w:rsidR="00FA262F" w:rsidRPr="00FA262F" w:rsidRDefault="00FA262F" w:rsidP="00FA262F">
      <w:pPr>
        <w:pStyle w:val="ListParagraph"/>
        <w:numPr>
          <w:ilvl w:val="0"/>
          <w:numId w:val="2"/>
        </w:numPr>
      </w:pPr>
      <w:r>
        <w:t>Learn all the files in the FCA Framework to build yo</w:t>
      </w:r>
      <w:r w:rsidR="005E47D1">
        <w:t>u</w:t>
      </w:r>
      <w:r>
        <w:t>r first Azure Topology.</w:t>
      </w:r>
    </w:p>
    <w:p w14:paraId="5CD23481" w14:textId="3584A4A6" w:rsidR="00FA262F" w:rsidRDefault="00FA262F" w:rsidP="00FA262F">
      <w:pPr>
        <w:pStyle w:val="ListParagraph"/>
      </w:pPr>
    </w:p>
    <w:p w14:paraId="7E84106B" w14:textId="77777777" w:rsidR="00A44A90" w:rsidRDefault="00A44A90" w:rsidP="00A32191"/>
    <w:p w14:paraId="04CCF8CC" w14:textId="28303C0A" w:rsidR="00FA262F" w:rsidRDefault="00FA262F" w:rsidP="00FA262F">
      <w:pPr>
        <w:pStyle w:val="Heading2"/>
        <w:numPr>
          <w:ilvl w:val="1"/>
          <w:numId w:val="5"/>
        </w:numPr>
      </w:pPr>
      <w:bookmarkStart w:id="5" w:name="_Toc3360575"/>
      <w:r>
        <w:t xml:space="preserve">Prepare and verify </w:t>
      </w:r>
      <w:r w:rsidR="00B2778D" w:rsidRPr="002E62AB">
        <w:t xml:space="preserve">all lab </w:t>
      </w:r>
      <w:r w:rsidR="00A44A90" w:rsidRPr="002E62AB">
        <w:t>files</w:t>
      </w:r>
      <w:r>
        <w:t>.</w:t>
      </w:r>
      <w:bookmarkEnd w:id="5"/>
    </w:p>
    <w:p w14:paraId="5D7C14C3" w14:textId="7C356177" w:rsidR="00FA262F" w:rsidRDefault="00FA262F" w:rsidP="00FA262F"/>
    <w:p w14:paraId="5621A1E5" w14:textId="77777777" w:rsidR="00FA262F" w:rsidRDefault="00FA262F" w:rsidP="00FA262F">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Important Note Please Read!</w:t>
      </w:r>
    </w:p>
    <w:p w14:paraId="634CB9F0" w14:textId="1E8F3EE1" w:rsidR="00FA262F" w:rsidRDefault="00FA262F" w:rsidP="00FA262F">
      <w:pPr>
        <w:pStyle w:val="NormalWeb"/>
        <w:spacing w:before="0" w:beforeAutospacing="0" w:after="0" w:afterAutospacing="0"/>
        <w:rPr>
          <w:rFonts w:ascii="Segoe UI" w:hAnsi="Segoe UI" w:cs="Segoe UI"/>
          <w:color w:val="6A737D"/>
        </w:rPr>
      </w:pPr>
      <w:r>
        <w:rPr>
          <w:rFonts w:ascii="Segoe UI" w:hAnsi="Segoe UI" w:cs="Segoe UI"/>
          <w:color w:val="6A737D"/>
        </w:rPr>
        <w:t>You will need permissions to the: </w:t>
      </w:r>
      <w:hyperlink r:id="rId11" w:history="1">
        <w:r w:rsidR="004820BD" w:rsidRPr="00DB2594">
          <w:rPr>
            <w:rStyle w:val="Hyperlink"/>
            <w:rFonts w:ascii="Segoe UI" w:hAnsi="Segoe UI" w:cs="Segoe UI"/>
          </w:rPr>
          <w:t>https://github.com/PaloAltoNetworks/pan-fca</w:t>
        </w:r>
      </w:hyperlink>
      <w:r>
        <w:rPr>
          <w:rFonts w:ascii="Segoe UI" w:hAnsi="Segoe UI" w:cs="Segoe UI"/>
          <w:color w:val="6A737D"/>
        </w:rPr>
        <w:t> upstream/master to download Dockerfile-FCA.</w:t>
      </w:r>
    </w:p>
    <w:p w14:paraId="3940FEDB" w14:textId="77777777" w:rsidR="0083408B" w:rsidRDefault="0083408B" w:rsidP="00FA262F">
      <w:pPr>
        <w:pStyle w:val="NormalWeb"/>
        <w:spacing w:before="0" w:beforeAutospacing="0" w:after="0" w:afterAutospacing="0"/>
        <w:rPr>
          <w:rFonts w:ascii="Segoe UI" w:hAnsi="Segoe UI" w:cs="Segoe UI"/>
          <w:color w:val="6A737D"/>
        </w:rPr>
      </w:pPr>
    </w:p>
    <w:p w14:paraId="78505E78" w14:textId="56E3016B" w:rsidR="00FA262F" w:rsidRPr="00FA262F" w:rsidRDefault="00FA262F" w:rsidP="00FA262F">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 xml:space="preserve">(You should already have this by Forking and Cloning upstream/master FCA Github repository. If not please contact administrator of Repo if not public!) If you have </w:t>
      </w:r>
      <w:r w:rsidR="0083408B">
        <w:rPr>
          <w:rStyle w:val="Strong"/>
          <w:rFonts w:ascii="Segoe UI" w:hAnsi="Segoe UI" w:cs="Segoe UI"/>
          <w:color w:val="24292E"/>
        </w:rPr>
        <w:t>trouble,</w:t>
      </w:r>
      <w:r>
        <w:rPr>
          <w:rStyle w:val="Strong"/>
          <w:rFonts w:ascii="Segoe UI" w:hAnsi="Segoe UI" w:cs="Segoe UI"/>
          <w:color w:val="24292E"/>
        </w:rPr>
        <w:t xml:space="preserve"> please ask the course instructor</w:t>
      </w:r>
      <w:r w:rsidR="0083408B">
        <w:rPr>
          <w:rStyle w:val="Strong"/>
          <w:rFonts w:ascii="Segoe UI" w:hAnsi="Segoe UI" w:cs="Segoe UI"/>
          <w:color w:val="24292E"/>
        </w:rPr>
        <w:t xml:space="preserve"> for assistance</w:t>
      </w:r>
      <w:r>
        <w:rPr>
          <w:rStyle w:val="Strong"/>
          <w:rFonts w:ascii="Segoe UI" w:hAnsi="Segoe UI" w:cs="Segoe UI"/>
          <w:color w:val="24292E"/>
        </w:rPr>
        <w:t>.</w:t>
      </w:r>
    </w:p>
    <w:p w14:paraId="7A4022AF" w14:textId="7BBB4078" w:rsidR="00FA262F" w:rsidRDefault="00FA262F" w:rsidP="00FA262F">
      <w:pPr>
        <w:pStyle w:val="ListParagraph"/>
        <w:numPr>
          <w:ilvl w:val="0"/>
          <w:numId w:val="1"/>
        </w:numPr>
      </w:pPr>
      <w:r>
        <w:t>Use Github to install FCA structure</w:t>
      </w:r>
    </w:p>
    <w:p w14:paraId="59A52D55" w14:textId="7BBFCD6E" w:rsidR="00FA262F" w:rsidRDefault="00FA262F" w:rsidP="00FA262F">
      <w:pPr>
        <w:pStyle w:val="ListParagraph"/>
        <w:numPr>
          <w:ilvl w:val="0"/>
          <w:numId w:val="1"/>
        </w:numPr>
      </w:pPr>
      <w:r>
        <w:t xml:space="preserve">Use Docker to build, run and install </w:t>
      </w:r>
      <w:r w:rsidR="00E72A0F">
        <w:t>infrastructure</w:t>
      </w:r>
      <w:r>
        <w:t xml:space="preserve"> via container.</w:t>
      </w:r>
    </w:p>
    <w:p w14:paraId="1C03063E" w14:textId="3E450E3D" w:rsidR="00FA262F" w:rsidRDefault="00FA262F" w:rsidP="00FA262F">
      <w:pPr>
        <w:pStyle w:val="ListParagraph"/>
        <w:numPr>
          <w:ilvl w:val="0"/>
          <w:numId w:val="1"/>
        </w:numPr>
      </w:pPr>
      <w:r>
        <w:t>Verify Prerequisites are loaded on local machine or Virtual machine which are Docker and Git hub.</w:t>
      </w:r>
    </w:p>
    <w:p w14:paraId="3B13428E" w14:textId="5BCE5311" w:rsidR="00FA262F" w:rsidRDefault="00FA262F" w:rsidP="00FA262F">
      <w:pPr>
        <w:pStyle w:val="ListParagraph"/>
        <w:numPr>
          <w:ilvl w:val="0"/>
          <w:numId w:val="1"/>
        </w:numPr>
      </w:pPr>
      <w:r>
        <w:t xml:space="preserve">Verify access by visiting </w:t>
      </w:r>
      <w:hyperlink r:id="rId12" w:history="1">
        <w:r w:rsidR="00E95C4B" w:rsidRPr="00DB2594">
          <w:rPr>
            <w:rStyle w:val="Hyperlink"/>
          </w:rPr>
          <w:t>https://github.com/PaloAltoNetworks/pan-fca/</w:t>
        </w:r>
      </w:hyperlink>
      <w:r>
        <w:t xml:space="preserve">   docs/Docker_instructions_Readme.md</w:t>
      </w:r>
    </w:p>
    <w:p w14:paraId="5C2899F6" w14:textId="77777777" w:rsidR="00FA262F" w:rsidRDefault="00FA262F" w:rsidP="00FA262F">
      <w:pPr>
        <w:pStyle w:val="ListParagraph"/>
        <w:numPr>
          <w:ilvl w:val="0"/>
          <w:numId w:val="1"/>
        </w:numPr>
      </w:pPr>
      <w:r>
        <w:t>Verify files for Labs exist and are mounted properly in the Docker container.</w:t>
      </w:r>
    </w:p>
    <w:p w14:paraId="3FA7D3FE" w14:textId="74C7A40A" w:rsidR="00A32191" w:rsidRDefault="00296D30" w:rsidP="00A32191">
      <w:r>
        <w:br w:type="page"/>
      </w:r>
    </w:p>
    <w:p w14:paraId="22DED31D" w14:textId="1FC40EE9" w:rsidR="00A32191" w:rsidRDefault="00FA262F" w:rsidP="002C48B3">
      <w:pPr>
        <w:pStyle w:val="Heading2"/>
        <w:numPr>
          <w:ilvl w:val="1"/>
          <w:numId w:val="5"/>
        </w:numPr>
      </w:pPr>
      <w:bookmarkStart w:id="6" w:name="_Toc3360576"/>
      <w:r>
        <w:lastRenderedPageBreak/>
        <w:t>Download Prepared Docker</w:t>
      </w:r>
      <w:bookmarkEnd w:id="6"/>
    </w:p>
    <w:p w14:paraId="3F7CD22B" w14:textId="77777777" w:rsidR="0041417E" w:rsidRPr="0041417E" w:rsidRDefault="0041417E" w:rsidP="0041417E"/>
    <w:p w14:paraId="342760D4" w14:textId="46FA145F" w:rsidR="00FA262F" w:rsidRDefault="00FA262F" w:rsidP="0041417E">
      <w:pPr>
        <w:ind w:left="360"/>
      </w:pPr>
      <w:r>
        <w:t>Download Prepared Docker containers or build one off of the Github Cloned Fork.</w:t>
      </w:r>
    </w:p>
    <w:p w14:paraId="02EC5D5A" w14:textId="77777777" w:rsidR="0041417E" w:rsidRDefault="0041417E" w:rsidP="0041417E">
      <w:pPr>
        <w:ind w:left="360"/>
      </w:pPr>
    </w:p>
    <w:p w14:paraId="5E40F9D4" w14:textId="1438A9E0" w:rsidR="0030667C" w:rsidRDefault="00A710CB" w:rsidP="00A710CB">
      <w:pPr>
        <w:jc w:val="center"/>
      </w:pPr>
      <w:r>
        <w:rPr>
          <w:noProof/>
        </w:rPr>
        <w:drawing>
          <wp:inline distT="0" distB="0" distL="0" distR="0" wp14:anchorId="5CD9AF9E" wp14:editId="52A082BF">
            <wp:extent cx="4605867" cy="3902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13 at 09.06.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3859" cy="3909457"/>
                    </a:xfrm>
                    <a:prstGeom prst="rect">
                      <a:avLst/>
                    </a:prstGeom>
                  </pic:spPr>
                </pic:pic>
              </a:graphicData>
            </a:graphic>
          </wp:inline>
        </w:drawing>
      </w:r>
    </w:p>
    <w:p w14:paraId="06427B2C" w14:textId="3F7BEE79" w:rsidR="0041417E" w:rsidRDefault="0041417E"/>
    <w:p w14:paraId="1078673C" w14:textId="77777777" w:rsidR="0041417E" w:rsidRDefault="0041417E"/>
    <w:p w14:paraId="320C18CC" w14:textId="04B913A6" w:rsidR="00FA262F" w:rsidRDefault="002C48B3" w:rsidP="002C48B3">
      <w:pPr>
        <w:pStyle w:val="Heading2"/>
        <w:numPr>
          <w:ilvl w:val="1"/>
          <w:numId w:val="5"/>
        </w:numPr>
      </w:pPr>
      <w:r>
        <w:t xml:space="preserve"> </w:t>
      </w:r>
      <w:bookmarkStart w:id="7" w:name="_Toc3360577"/>
      <w:r w:rsidR="00FA262F" w:rsidRPr="00FA262F">
        <w:t>Obtaining Container Image</w:t>
      </w:r>
      <w:bookmarkEnd w:id="7"/>
      <w:r w:rsidR="00096075">
        <w:t xml:space="preserve"> </w:t>
      </w:r>
    </w:p>
    <w:p w14:paraId="00DFE301" w14:textId="77777777" w:rsidR="002C48B3" w:rsidRPr="002C48B3" w:rsidRDefault="002C48B3" w:rsidP="002C48B3"/>
    <w:p w14:paraId="152006BB" w14:textId="72E1A798" w:rsidR="00FA262F" w:rsidRDefault="00FA262F" w:rsidP="0041417E">
      <w:pPr>
        <w:pStyle w:val="Heading3"/>
        <w:numPr>
          <w:ilvl w:val="2"/>
          <w:numId w:val="5"/>
        </w:numPr>
      </w:pPr>
      <w:bookmarkStart w:id="8" w:name="_Toc3360578"/>
      <w:r w:rsidRPr="00096075">
        <w:t>Option #1</w:t>
      </w:r>
      <w:r w:rsidR="00096075" w:rsidRPr="00096075">
        <w:t>: Pull the Dockerfile from the Docker Repository</w:t>
      </w:r>
      <w:bookmarkEnd w:id="8"/>
    </w:p>
    <w:p w14:paraId="67A2E8C1" w14:textId="77777777" w:rsidR="0041417E" w:rsidRPr="0041417E" w:rsidRDefault="0041417E" w:rsidP="0041417E">
      <w:pPr>
        <w:rPr>
          <w:rFonts w:asciiTheme="majorHAnsi" w:eastAsiaTheme="majorEastAsia" w:hAnsiTheme="majorHAnsi" w:cstheme="majorBidi"/>
          <w:color w:val="2F5496" w:themeColor="accent1" w:themeShade="BF"/>
        </w:rPr>
      </w:pPr>
      <w:r w:rsidRPr="0041417E">
        <w:rPr>
          <w:rFonts w:asciiTheme="majorHAnsi" w:eastAsiaTheme="majorEastAsia" w:hAnsiTheme="majorHAnsi" w:cstheme="majorBidi"/>
          <w:color w:val="2F5496" w:themeColor="accent1" w:themeShade="BF"/>
        </w:rPr>
        <w:t>Type the following command in your cli to download the Docker build:</w:t>
      </w:r>
    </w:p>
    <w:p w14:paraId="6FC82D58" w14:textId="77777777" w:rsidR="0041417E" w:rsidRPr="0041417E" w:rsidRDefault="0041417E" w:rsidP="0041417E">
      <w:pPr>
        <w:rPr>
          <w:rFonts w:asciiTheme="majorHAnsi" w:eastAsiaTheme="majorEastAsia" w:hAnsiTheme="majorHAnsi" w:cstheme="majorBidi"/>
          <w:color w:val="2F5496" w:themeColor="accent1" w:themeShade="BF"/>
        </w:rPr>
      </w:pPr>
    </w:p>
    <w:p w14:paraId="5A313B3A" w14:textId="3C4CF1BF" w:rsidR="00611532" w:rsidRPr="00611532" w:rsidRDefault="00611532" w:rsidP="00611532">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Fonts w:ascii="Menlo" w:eastAsiaTheme="majorEastAsia" w:hAnsi="Menlo" w:cs="Menlo"/>
          <w:color w:val="333333"/>
        </w:rPr>
      </w:pPr>
      <w:r>
        <w:rPr>
          <w:rStyle w:val="HTMLCode"/>
          <w:rFonts w:ascii="Menlo" w:eastAsiaTheme="majorEastAsia" w:hAnsi="Menlo" w:cs="Menlo"/>
          <w:color w:val="333333"/>
        </w:rPr>
        <w:t>docker pull panfca/tool:fca</w:t>
      </w:r>
    </w:p>
    <w:p w14:paraId="55E768AE" w14:textId="29A7BBCC" w:rsidR="0041417E" w:rsidRDefault="0041417E" w:rsidP="0041417E"/>
    <w:p w14:paraId="22DC39C2" w14:textId="596AFB57" w:rsidR="0041417E" w:rsidRPr="0041417E" w:rsidRDefault="0041417E" w:rsidP="0041417E">
      <w:pPr>
        <w:pStyle w:val="Heading3"/>
        <w:numPr>
          <w:ilvl w:val="2"/>
          <w:numId w:val="5"/>
        </w:numPr>
      </w:pPr>
      <w:bookmarkStart w:id="9" w:name="_Toc3360579"/>
      <w:r w:rsidRPr="0041417E">
        <w:t>Option</w:t>
      </w:r>
      <w:r w:rsidRPr="00096075">
        <w:t xml:space="preserve"> #2</w:t>
      </w:r>
      <w:r>
        <w:t xml:space="preserve">: </w:t>
      </w:r>
      <w:r w:rsidRPr="00096075">
        <w:t>Obtaining Container Image from GitHub</w:t>
      </w:r>
      <w:bookmarkEnd w:id="9"/>
    </w:p>
    <w:p w14:paraId="28CE3EBD" w14:textId="097544B1" w:rsidR="00FA262F" w:rsidRPr="00096075" w:rsidRDefault="00FA262F" w:rsidP="00096075">
      <w:pPr>
        <w:rPr>
          <w:rFonts w:asciiTheme="majorHAnsi" w:eastAsiaTheme="majorEastAsia" w:hAnsiTheme="majorHAnsi" w:cstheme="majorBidi"/>
          <w:color w:val="2F5496" w:themeColor="accent1" w:themeShade="BF"/>
        </w:rPr>
      </w:pPr>
    </w:p>
    <w:p w14:paraId="0B49AD55" w14:textId="02C3ED8B" w:rsidR="00FA262F" w:rsidRPr="00096075" w:rsidRDefault="00096075" w:rsidP="00096075">
      <w:pPr>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color w:val="2F5496" w:themeColor="accent1" w:themeShade="BF"/>
        </w:rPr>
        <w:t>Browse to the folder where your forked FCA is located</w:t>
      </w:r>
      <w:r w:rsidR="0041417E">
        <w:rPr>
          <w:rFonts w:asciiTheme="majorHAnsi" w:eastAsiaTheme="majorEastAsia" w:hAnsiTheme="majorHAnsi" w:cstheme="majorBidi"/>
          <w:color w:val="2F5496" w:themeColor="accent1" w:themeShade="BF"/>
        </w:rPr>
        <w:t xml:space="preserve"> see example in </w:t>
      </w:r>
      <w:hyperlink w:anchor="Download Prepared Docker" w:history="1">
        <w:r w:rsidR="0041417E" w:rsidRPr="0041417E">
          <w:rPr>
            <w:rStyle w:val="Hyperlink"/>
            <w:rFonts w:asciiTheme="majorHAnsi" w:eastAsiaTheme="majorEastAsia" w:hAnsiTheme="majorHAnsi" w:cstheme="majorBidi"/>
          </w:rPr>
          <w:t>Chapter 1.3</w:t>
        </w:r>
      </w:hyperlink>
    </w:p>
    <w:p w14:paraId="5CC18299" w14:textId="2D15D799" w:rsidR="00B02FE4" w:rsidRDefault="00B02FE4" w:rsidP="00096075">
      <w:pPr>
        <w:rPr>
          <w:rFonts w:asciiTheme="majorHAnsi" w:eastAsiaTheme="majorEastAsia" w:hAnsiTheme="majorHAnsi" w:cstheme="majorBidi"/>
          <w:color w:val="2F5496" w:themeColor="accent1" w:themeShade="BF"/>
        </w:rPr>
      </w:pPr>
    </w:p>
    <w:p w14:paraId="0D477C2C" w14:textId="4C036BBD" w:rsidR="00894BF1" w:rsidRPr="00096075" w:rsidRDefault="00894BF1" w:rsidP="00096075">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br w:type="page"/>
      </w:r>
    </w:p>
    <w:p w14:paraId="248B5319" w14:textId="2C261972" w:rsidR="00FA262F" w:rsidRDefault="00FA262F" w:rsidP="00096075">
      <w:pPr>
        <w:pStyle w:val="Heading2"/>
        <w:numPr>
          <w:ilvl w:val="1"/>
          <w:numId w:val="5"/>
        </w:numPr>
      </w:pPr>
      <w:bookmarkStart w:id="10" w:name="_Toc3360580"/>
      <w:r w:rsidRPr="00096075">
        <w:lastRenderedPageBreak/>
        <w:t>Build from Dockerfile</w:t>
      </w:r>
      <w:bookmarkEnd w:id="10"/>
    </w:p>
    <w:p w14:paraId="4CAAFD5C" w14:textId="77777777" w:rsidR="00096075" w:rsidRPr="00096075" w:rsidRDefault="00096075" w:rsidP="00096075">
      <w:pPr>
        <w:rPr>
          <w:rFonts w:eastAsiaTheme="majorEastAsia"/>
        </w:rPr>
      </w:pPr>
    </w:p>
    <w:p w14:paraId="3F1C2CF6" w14:textId="47E1CD0F" w:rsidR="00FA262F" w:rsidRPr="0041417E" w:rsidRDefault="0041417E" w:rsidP="00096075">
      <w:pPr>
        <w:rPr>
          <w:rFonts w:asciiTheme="majorHAnsi" w:eastAsiaTheme="majorEastAsia" w:hAnsiTheme="majorHAnsi" w:cstheme="majorBidi"/>
          <w:bCs/>
          <w:color w:val="2F5496" w:themeColor="accent1" w:themeShade="BF"/>
        </w:rPr>
      </w:pPr>
      <w:r w:rsidRPr="0041417E">
        <w:rPr>
          <w:rFonts w:asciiTheme="majorHAnsi" w:eastAsiaTheme="majorEastAsia" w:hAnsiTheme="majorHAnsi" w:cstheme="majorBidi"/>
          <w:bCs/>
          <w:color w:val="2F5496" w:themeColor="accent1" w:themeShade="BF"/>
        </w:rPr>
        <w:t xml:space="preserve">When </w:t>
      </w:r>
      <w:r>
        <w:rPr>
          <w:rFonts w:asciiTheme="majorHAnsi" w:eastAsiaTheme="majorEastAsia" w:hAnsiTheme="majorHAnsi" w:cstheme="majorBidi"/>
          <w:bCs/>
          <w:color w:val="2F5496" w:themeColor="accent1" w:themeShade="BF"/>
        </w:rPr>
        <w:t>used Option #2 we have to build the</w:t>
      </w:r>
      <w:r w:rsidR="007F0A5C">
        <w:rPr>
          <w:rFonts w:asciiTheme="majorHAnsi" w:eastAsiaTheme="majorEastAsia" w:hAnsiTheme="majorHAnsi" w:cstheme="majorBidi"/>
          <w:bCs/>
          <w:color w:val="2F5496" w:themeColor="accent1" w:themeShade="BF"/>
        </w:rPr>
        <w:t xml:space="preserve"> Docker instance out of the Dockerfile. For this type the following command.</w:t>
      </w:r>
      <w:r w:rsidR="00E46CA7">
        <w:rPr>
          <w:rFonts w:asciiTheme="majorHAnsi" w:eastAsiaTheme="majorEastAsia" w:hAnsiTheme="majorHAnsi" w:cstheme="majorBidi"/>
          <w:bCs/>
          <w:color w:val="2F5496" w:themeColor="accent1" w:themeShade="BF"/>
        </w:rPr>
        <w:t xml:space="preserve"> The “</w:t>
      </w:r>
      <w:r w:rsidR="00E46CA7" w:rsidRPr="00E46CA7">
        <w:rPr>
          <w:rFonts w:asciiTheme="majorHAnsi" w:eastAsiaTheme="majorEastAsia" w:hAnsiTheme="majorHAnsi" w:cstheme="majorBidi"/>
          <w:b/>
          <w:bCs/>
          <w:color w:val="FF0000"/>
        </w:rPr>
        <w:t>.</w:t>
      </w:r>
      <w:r w:rsidR="00E46CA7">
        <w:rPr>
          <w:rFonts w:asciiTheme="majorHAnsi" w:eastAsiaTheme="majorEastAsia" w:hAnsiTheme="majorHAnsi" w:cstheme="majorBidi"/>
          <w:bCs/>
          <w:color w:val="2F5496" w:themeColor="accent1" w:themeShade="BF"/>
        </w:rPr>
        <w:t>” At the end of command below is really important!</w:t>
      </w:r>
    </w:p>
    <w:p w14:paraId="1A6FD2F8" w14:textId="77777777" w:rsidR="00096075" w:rsidRPr="00096075" w:rsidRDefault="00096075" w:rsidP="00096075">
      <w:pPr>
        <w:rPr>
          <w:rFonts w:asciiTheme="majorHAnsi" w:eastAsiaTheme="majorEastAsia" w:hAnsiTheme="majorHAnsi" w:cstheme="majorBidi"/>
          <w:color w:val="2F5496" w:themeColor="accent1" w:themeShade="BF"/>
        </w:rPr>
      </w:pPr>
    </w:p>
    <w:p w14:paraId="50C9466D" w14:textId="174853DB" w:rsidR="00894BF1" w:rsidRPr="00611532" w:rsidRDefault="00611532" w:rsidP="00611532">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Style w:val="Strong"/>
          <w:rFonts w:ascii="Menlo" w:eastAsiaTheme="majorEastAsia" w:hAnsi="Menlo" w:cs="Menlo"/>
          <w:b w:val="0"/>
          <w:bCs w:val="0"/>
          <w:color w:val="333333"/>
        </w:rPr>
      </w:pPr>
      <w:r>
        <w:rPr>
          <w:rStyle w:val="HTMLCode"/>
          <w:rFonts w:ascii="Menlo" w:eastAsiaTheme="majorEastAsia" w:hAnsi="Menlo" w:cs="Menlo"/>
          <w:color w:val="333333"/>
        </w:rPr>
        <w:t>docker build -t &lt;StudentName&gt; -f Dockerfile-Full .</w:t>
      </w:r>
    </w:p>
    <w:p w14:paraId="22645B7B" w14:textId="77777777" w:rsidR="00894BF1" w:rsidRPr="007F0A5C" w:rsidRDefault="00894BF1" w:rsidP="007F0A5C">
      <w:pPr>
        <w:jc w:val="center"/>
        <w:rPr>
          <w:rStyle w:val="Strong"/>
          <w:rFonts w:asciiTheme="majorHAnsi" w:eastAsiaTheme="majorEastAsia" w:hAnsiTheme="majorHAnsi" w:cstheme="majorBidi"/>
          <w:color w:val="2F5496" w:themeColor="accent1" w:themeShade="BF"/>
        </w:rPr>
      </w:pPr>
    </w:p>
    <w:p w14:paraId="5EEF1311" w14:textId="2814484D" w:rsidR="00FA262F" w:rsidRDefault="00FA262F" w:rsidP="002C48B3">
      <w:pPr>
        <w:pStyle w:val="Heading2"/>
        <w:numPr>
          <w:ilvl w:val="1"/>
          <w:numId w:val="5"/>
        </w:numPr>
      </w:pPr>
      <w:bookmarkStart w:id="11" w:name="_Toc3360581"/>
      <w:r w:rsidRPr="00FA262F">
        <w:t xml:space="preserve">Launch </w:t>
      </w:r>
      <w:r>
        <w:t>Docker Container and Custom Tag</w:t>
      </w:r>
      <w:bookmarkEnd w:id="11"/>
    </w:p>
    <w:p w14:paraId="2D266886" w14:textId="77777777" w:rsidR="002C48B3" w:rsidRPr="002C48B3" w:rsidRDefault="002C48B3" w:rsidP="002C48B3"/>
    <w:p w14:paraId="14BB4BD2" w14:textId="007366D2" w:rsidR="00FA262F" w:rsidRDefault="00FA262F" w:rsidP="00FA262F">
      <w:pPr>
        <w:pStyle w:val="NormalWeb"/>
        <w:spacing w:before="0" w:beforeAutospacing="0" w:after="240" w:afterAutospacing="0"/>
        <w:rPr>
          <w:rFonts w:ascii="Segoe UI" w:hAnsi="Segoe UI" w:cs="Segoe UI"/>
          <w:color w:val="24292E"/>
        </w:rPr>
      </w:pPr>
      <w:r w:rsidRPr="00FA262F">
        <w:rPr>
          <w:rFonts w:ascii="Segoe UI" w:hAnsi="Segoe UI" w:cs="Segoe UI"/>
          <w:b/>
          <w:color w:val="24292E"/>
        </w:rPr>
        <w:t>Note:</w:t>
      </w:r>
      <w:r>
        <w:rPr>
          <w:rFonts w:ascii="Segoe UI" w:hAnsi="Segoe UI" w:cs="Segoe UI"/>
          <w:color w:val="24292E"/>
        </w:rPr>
        <w:t xml:space="preserve"> If you want to create your own image name you can tag it with a custom tag.</w:t>
      </w:r>
    </w:p>
    <w:p w14:paraId="3039F338" w14:textId="588402F4"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Example: </w:t>
      </w:r>
      <w:r w:rsidRPr="007F0A5C">
        <w:rPr>
          <w:rFonts w:asciiTheme="majorHAnsi" w:eastAsiaTheme="majorEastAsia" w:hAnsiTheme="majorHAnsi" w:cstheme="majorBidi"/>
          <w:b/>
          <w:bCs/>
          <w:color w:val="2F5496" w:themeColor="accent1" w:themeShade="BF"/>
        </w:rPr>
        <w:t>docker tag panfca/tool:fca myfca</w:t>
      </w:r>
    </w:p>
    <w:p w14:paraId="0BD4EE87" w14:textId="77777777"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2A48FB45" w14:textId="7E5DA658" w:rsidR="00FA262F" w:rsidRDefault="00DA2757"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t xml:space="preserve">Then </w:t>
      </w:r>
      <w:r w:rsidRPr="00DA2757">
        <w:rPr>
          <w:rFonts w:asciiTheme="majorHAnsi" w:eastAsiaTheme="majorEastAsia" w:hAnsiTheme="majorHAnsi" w:cstheme="majorBidi"/>
          <w:b/>
          <w:bCs/>
          <w:i/>
          <w:color w:val="2F5496" w:themeColor="accent1" w:themeShade="BF"/>
        </w:rPr>
        <w:t>“</w:t>
      </w:r>
      <w:r w:rsidR="00FA262F" w:rsidRPr="00DA2757">
        <w:rPr>
          <w:rFonts w:asciiTheme="majorHAnsi" w:eastAsiaTheme="majorEastAsia" w:hAnsiTheme="majorHAnsi" w:cstheme="majorBidi"/>
          <w:b/>
          <w:bCs/>
          <w:i/>
          <w:color w:val="2F5496" w:themeColor="accent1" w:themeShade="BF"/>
        </w:rPr>
        <w:t>docker images</w:t>
      </w:r>
      <w:r w:rsidRPr="00DA2757">
        <w:rPr>
          <w:rFonts w:asciiTheme="majorHAnsi" w:eastAsiaTheme="majorEastAsia" w:hAnsiTheme="majorHAnsi" w:cstheme="majorBidi"/>
          <w:b/>
          <w:bCs/>
          <w:i/>
          <w:color w:val="2F5496" w:themeColor="accent1" w:themeShade="BF"/>
        </w:rPr>
        <w:t>”</w:t>
      </w:r>
      <w:r w:rsidR="006B3CE2">
        <w:rPr>
          <w:rFonts w:asciiTheme="majorHAnsi" w:eastAsiaTheme="majorEastAsia" w:hAnsiTheme="majorHAnsi" w:cstheme="majorBidi"/>
          <w:bCs/>
          <w:color w:val="2F5496" w:themeColor="accent1" w:themeShade="BF"/>
        </w:rPr>
        <w:t xml:space="preserve"> command will</w:t>
      </w:r>
      <w:r w:rsidR="00FA262F" w:rsidRPr="007F0A5C">
        <w:rPr>
          <w:rFonts w:asciiTheme="majorHAnsi" w:eastAsiaTheme="majorEastAsia" w:hAnsiTheme="majorHAnsi" w:cstheme="majorBidi"/>
          <w:bCs/>
          <w:color w:val="2F5496" w:themeColor="accent1" w:themeShade="BF"/>
        </w:rPr>
        <w:t xml:space="preserve"> list </w:t>
      </w:r>
      <w:r w:rsidR="006B3CE2">
        <w:rPr>
          <w:rFonts w:asciiTheme="majorHAnsi" w:eastAsiaTheme="majorEastAsia" w:hAnsiTheme="majorHAnsi" w:cstheme="majorBidi"/>
          <w:bCs/>
          <w:color w:val="2F5496" w:themeColor="accent1" w:themeShade="BF"/>
        </w:rPr>
        <w:t xml:space="preserve">all of </w:t>
      </w:r>
      <w:r w:rsidR="00FA262F" w:rsidRPr="007F0A5C">
        <w:rPr>
          <w:rFonts w:asciiTheme="majorHAnsi" w:eastAsiaTheme="majorEastAsia" w:hAnsiTheme="majorHAnsi" w:cstheme="majorBidi"/>
          <w:bCs/>
          <w:color w:val="2F5496" w:themeColor="accent1" w:themeShade="BF"/>
        </w:rPr>
        <w:t xml:space="preserve">your </w:t>
      </w:r>
      <w:r w:rsidR="006B3CE2">
        <w:rPr>
          <w:rFonts w:asciiTheme="majorHAnsi" w:eastAsiaTheme="majorEastAsia" w:hAnsiTheme="majorHAnsi" w:cstheme="majorBidi"/>
          <w:bCs/>
          <w:color w:val="2F5496" w:themeColor="accent1" w:themeShade="BF"/>
        </w:rPr>
        <w:t xml:space="preserve">docker </w:t>
      </w:r>
      <w:r w:rsidR="00FA262F" w:rsidRPr="007F0A5C">
        <w:rPr>
          <w:rFonts w:asciiTheme="majorHAnsi" w:eastAsiaTheme="majorEastAsia" w:hAnsiTheme="majorHAnsi" w:cstheme="majorBidi"/>
          <w:bCs/>
          <w:color w:val="2F5496" w:themeColor="accent1" w:themeShade="BF"/>
        </w:rPr>
        <w:t>images.</w:t>
      </w:r>
    </w:p>
    <w:p w14:paraId="69C3722E" w14:textId="77777777" w:rsidR="000937A0" w:rsidRPr="007F0A5C" w:rsidRDefault="000937A0"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394787C5" w14:textId="407AA7C8"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 xml:space="preserve">Verify that </w:t>
      </w:r>
      <w:r w:rsidR="000937A0">
        <w:rPr>
          <w:rFonts w:asciiTheme="majorHAnsi" w:eastAsiaTheme="majorEastAsia" w:hAnsiTheme="majorHAnsi" w:cstheme="majorBidi"/>
          <w:bCs/>
          <w:color w:val="2F5496" w:themeColor="accent1" w:themeShade="BF"/>
        </w:rPr>
        <w:t>your image with your tag is present</w:t>
      </w:r>
    </w:p>
    <w:p w14:paraId="71375446" w14:textId="77777777"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3063E7AC" w14:textId="7F163E31" w:rsidR="00FA262F" w:rsidRDefault="00FA262F" w:rsidP="00296D30">
      <w:pPr>
        <w:pStyle w:val="NormalWeb"/>
        <w:spacing w:before="0" w:beforeAutospacing="0" w:after="24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Make sure you are in the root fca folder of the cloned repository or specify full path before mounting.</w:t>
      </w:r>
    </w:p>
    <w:p w14:paraId="5966CD6C" w14:textId="597D8867" w:rsidR="00894BF1" w:rsidRPr="007F0A5C" w:rsidRDefault="00894BF1" w:rsidP="00894BF1">
      <w:pPr>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br w:type="page"/>
      </w:r>
    </w:p>
    <w:p w14:paraId="01B034EF" w14:textId="4F4D313D" w:rsidR="00FA262F" w:rsidRPr="00296D30" w:rsidRDefault="002C48B3" w:rsidP="00296D30">
      <w:pPr>
        <w:pStyle w:val="Heading2"/>
        <w:numPr>
          <w:ilvl w:val="1"/>
          <w:numId w:val="5"/>
        </w:numPr>
        <w:rPr>
          <w:rStyle w:val="Strong"/>
          <w:b w:val="0"/>
          <w:bCs w:val="0"/>
        </w:rPr>
      </w:pPr>
      <w:bookmarkStart w:id="12" w:name="_Toc3360582"/>
      <w:r w:rsidRPr="00296D30">
        <w:rPr>
          <w:rStyle w:val="Strong"/>
          <w:b w:val="0"/>
          <w:bCs w:val="0"/>
        </w:rPr>
        <w:lastRenderedPageBreak/>
        <w:t>Start docker container and mount the root folder</w:t>
      </w:r>
      <w:bookmarkEnd w:id="12"/>
    </w:p>
    <w:p w14:paraId="7B1AE66F" w14:textId="79FB9E6C" w:rsidR="002C48B3" w:rsidRPr="007F0A5C" w:rsidRDefault="002C48B3" w:rsidP="002C48B3">
      <w:pPr>
        <w:rPr>
          <w:rFonts w:asciiTheme="majorHAnsi" w:eastAsiaTheme="majorEastAsia" w:hAnsiTheme="majorHAnsi" w:cstheme="majorBidi"/>
          <w:bCs/>
          <w:color w:val="2F5496" w:themeColor="accent1" w:themeShade="BF"/>
        </w:rPr>
      </w:pPr>
    </w:p>
    <w:p w14:paraId="2D8D4119" w14:textId="77777777" w:rsidR="00611532" w:rsidRPr="00DF1DEC" w:rsidRDefault="00611532" w:rsidP="00611532">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Style w:val="HTMLCode"/>
          <w:rFonts w:ascii="Menlo" w:eastAsiaTheme="majorEastAsia" w:hAnsi="Menlo" w:cs="Menlo"/>
          <w:color w:val="333333"/>
        </w:rPr>
      </w:pPr>
      <w:r w:rsidRPr="00DF1DEC">
        <w:rPr>
          <w:rStyle w:val="HTMLCode"/>
          <w:rFonts w:ascii="Menlo" w:eastAsiaTheme="majorEastAsia" w:hAnsi="Menlo" w:cs="Menlo"/>
          <w:color w:val="333333"/>
        </w:rPr>
        <w:t>docker run -v ${PWD}:/fca -it panfca/tool:fca</w:t>
      </w:r>
    </w:p>
    <w:p w14:paraId="6733AC4D" w14:textId="77777777"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093FF262" w14:textId="51ED56CE"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This mounts the local.</w:t>
      </w:r>
      <w:r w:rsidR="000161DA" w:rsidRPr="007F0A5C">
        <w:rPr>
          <w:rFonts w:asciiTheme="majorHAnsi" w:eastAsiaTheme="majorEastAsia" w:hAnsiTheme="majorHAnsi" w:cstheme="majorBidi"/>
          <w:bCs/>
          <w:color w:val="2F5496" w:themeColor="accent1" w:themeShade="BF"/>
        </w:rPr>
        <w:t xml:space="preserve"> </w:t>
      </w:r>
      <w:r w:rsidRPr="007F0A5C">
        <w:rPr>
          <w:rFonts w:asciiTheme="majorHAnsi" w:eastAsiaTheme="majorEastAsia" w:hAnsiTheme="majorHAnsi" w:cstheme="majorBidi"/>
          <w:bCs/>
          <w:color w:val="2F5496" w:themeColor="accent1" w:themeShade="BF"/>
        </w:rPr>
        <w:t>/fca directory in the fca directory of the container, and launches container</w:t>
      </w:r>
    </w:p>
    <w:p w14:paraId="14564B15" w14:textId="77777777"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538BAACC" w14:textId="492E0949" w:rsidR="00FA262F"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Verify once container launches with ls then </w:t>
      </w:r>
      <w:r w:rsidRPr="007F0A5C">
        <w:rPr>
          <w:rFonts w:asciiTheme="majorHAnsi" w:eastAsiaTheme="majorEastAsia" w:hAnsiTheme="majorHAnsi" w:cstheme="majorBidi"/>
          <w:b/>
          <w:bCs/>
          <w:color w:val="2F5496" w:themeColor="accent1" w:themeShade="BF"/>
        </w:rPr>
        <w:t>cd</w:t>
      </w:r>
      <w:r w:rsidR="000161DA" w:rsidRPr="007F0A5C">
        <w:rPr>
          <w:rFonts w:asciiTheme="majorHAnsi" w:eastAsiaTheme="majorEastAsia" w:hAnsiTheme="majorHAnsi" w:cstheme="majorBidi"/>
          <w:bCs/>
          <w:color w:val="2F5496" w:themeColor="accent1" w:themeShade="BF"/>
        </w:rPr>
        <w:t xml:space="preserve"> </w:t>
      </w:r>
      <w:r w:rsidRPr="007F0A5C">
        <w:rPr>
          <w:rFonts w:asciiTheme="majorHAnsi" w:eastAsiaTheme="majorEastAsia" w:hAnsiTheme="majorHAnsi" w:cstheme="majorBidi"/>
          <w:bCs/>
          <w:color w:val="2F5496" w:themeColor="accent1" w:themeShade="BF"/>
        </w:rPr>
        <w:t>to</w:t>
      </w:r>
      <w:r w:rsidR="000161DA" w:rsidRPr="007F0A5C">
        <w:rPr>
          <w:rFonts w:asciiTheme="majorHAnsi" w:eastAsiaTheme="majorEastAsia" w:hAnsiTheme="majorHAnsi" w:cstheme="majorBidi"/>
          <w:bCs/>
          <w:color w:val="2F5496" w:themeColor="accent1" w:themeShade="BF"/>
        </w:rPr>
        <w:t xml:space="preserve"> </w:t>
      </w:r>
      <w:r w:rsidRPr="007F0A5C">
        <w:rPr>
          <w:rFonts w:asciiTheme="majorHAnsi" w:eastAsiaTheme="majorEastAsia" w:hAnsiTheme="majorHAnsi" w:cstheme="majorBidi"/>
          <w:bCs/>
          <w:color w:val="2F5496" w:themeColor="accent1" w:themeShade="BF"/>
        </w:rPr>
        <w:t>./fca mounted directory once inside the container to run playbook commands.</w:t>
      </w:r>
      <w:r w:rsidR="007F0A5C">
        <w:rPr>
          <w:rFonts w:asciiTheme="majorHAnsi" w:eastAsiaTheme="majorEastAsia" w:hAnsiTheme="majorHAnsi" w:cstheme="majorBidi"/>
          <w:bCs/>
          <w:color w:val="2F5496" w:themeColor="accent1" w:themeShade="BF"/>
        </w:rPr>
        <w:t xml:space="preserve"> See the example below:</w:t>
      </w:r>
    </w:p>
    <w:p w14:paraId="06270685" w14:textId="77777777"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6AF1A01C" w14:textId="2C37A609"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noProof/>
          <w:color w:val="2F5496" w:themeColor="accent1" w:themeShade="BF"/>
        </w:rPr>
        <w:drawing>
          <wp:inline distT="0" distB="0" distL="0" distR="0" wp14:anchorId="6DE969A7" wp14:editId="1A63718E">
            <wp:extent cx="5943600" cy="63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1-25 at 09.20.5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35000"/>
                    </a:xfrm>
                    <a:prstGeom prst="rect">
                      <a:avLst/>
                    </a:prstGeom>
                  </pic:spPr>
                </pic:pic>
              </a:graphicData>
            </a:graphic>
          </wp:inline>
        </w:drawing>
      </w:r>
    </w:p>
    <w:p w14:paraId="3458AFC4" w14:textId="740811F3"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74A58E69" w14:textId="5E0016BB"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t>Verify with the command “ls” that you are in the right folder. You have to see the following files at minimum:</w:t>
      </w:r>
    </w:p>
    <w:p w14:paraId="4474F54D" w14:textId="55F35DFE"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7469BD00" w14:textId="7FF3DECF" w:rsidR="007F0A5C" w:rsidRDefault="007F0A5C" w:rsidP="007F0A5C">
      <w:pPr>
        <w:pStyle w:val="NormalWeb"/>
        <w:numPr>
          <w:ilvl w:val="0"/>
          <w:numId w:val="22"/>
        </w:numPr>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t>configuration_push.yml</w:t>
      </w:r>
    </w:p>
    <w:p w14:paraId="4E512F3D" w14:textId="0C441038" w:rsidR="007F0A5C" w:rsidRDefault="007F0A5C" w:rsidP="007F0A5C">
      <w:pPr>
        <w:pStyle w:val="NormalWeb"/>
        <w:numPr>
          <w:ilvl w:val="0"/>
          <w:numId w:val="22"/>
        </w:numPr>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t>destroy.yml</w:t>
      </w:r>
    </w:p>
    <w:p w14:paraId="6E7CDB3A" w14:textId="14B8CCDA" w:rsidR="007F0A5C" w:rsidRDefault="007F0A5C" w:rsidP="007F0A5C">
      <w:pPr>
        <w:pStyle w:val="NormalWeb"/>
        <w:numPr>
          <w:ilvl w:val="0"/>
          <w:numId w:val="22"/>
        </w:numPr>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t>modules</w:t>
      </w:r>
    </w:p>
    <w:p w14:paraId="6216441D" w14:textId="0070AB5D" w:rsidR="007F0A5C" w:rsidRDefault="007F0A5C" w:rsidP="007F0A5C">
      <w:pPr>
        <w:pStyle w:val="NormalWeb"/>
        <w:numPr>
          <w:ilvl w:val="0"/>
          <w:numId w:val="22"/>
        </w:numPr>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t>group_vars</w:t>
      </w:r>
    </w:p>
    <w:p w14:paraId="13111FEF" w14:textId="1302D996"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6F620716" w14:textId="745F3259" w:rsidR="007F0A5C" w:rsidRP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noProof/>
          <w:color w:val="2F5496" w:themeColor="accent1" w:themeShade="BF"/>
        </w:rPr>
        <w:drawing>
          <wp:inline distT="0" distB="0" distL="0" distR="0" wp14:anchorId="031B84A9" wp14:editId="5EB8BB8B">
            <wp:extent cx="5943600" cy="6070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1-25 at 09.21.1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07060"/>
                    </a:xfrm>
                    <a:prstGeom prst="rect">
                      <a:avLst/>
                    </a:prstGeom>
                  </pic:spPr>
                </pic:pic>
              </a:graphicData>
            </a:graphic>
          </wp:inline>
        </w:drawing>
      </w:r>
    </w:p>
    <w:p w14:paraId="2213F135" w14:textId="59248E75" w:rsidR="00FA262F" w:rsidRDefault="00FA262F" w:rsidP="00AA3C30">
      <w:pPr>
        <w:rPr>
          <w:rFonts w:asciiTheme="majorHAnsi" w:eastAsiaTheme="majorEastAsia" w:hAnsiTheme="majorHAnsi" w:cstheme="majorBidi"/>
          <w:b/>
          <w:color w:val="2F5496" w:themeColor="accent1" w:themeShade="BF"/>
        </w:rPr>
      </w:pPr>
    </w:p>
    <w:p w14:paraId="71D51C03" w14:textId="395EED63" w:rsidR="00894BF1" w:rsidRPr="00AA3C30" w:rsidRDefault="0009220A" w:rsidP="00AA3C30">
      <w:pPr>
        <w:rPr>
          <w:rStyle w:val="Strong"/>
          <w:rFonts w:asciiTheme="majorHAnsi" w:eastAsiaTheme="majorEastAsia" w:hAnsiTheme="majorHAnsi" w:cstheme="majorBidi"/>
          <w:bCs w:val="0"/>
          <w:color w:val="2F5496" w:themeColor="accent1" w:themeShade="BF"/>
        </w:rPr>
      </w:pPr>
      <w:r>
        <w:rPr>
          <w:rStyle w:val="Strong"/>
          <w:rFonts w:asciiTheme="majorHAnsi" w:eastAsiaTheme="majorEastAsia" w:hAnsiTheme="majorHAnsi" w:cstheme="majorBidi"/>
          <w:bCs w:val="0"/>
          <w:color w:val="2F5496" w:themeColor="accent1" w:themeShade="BF"/>
        </w:rPr>
        <w:br w:type="page"/>
      </w:r>
    </w:p>
    <w:p w14:paraId="20F85694" w14:textId="6E61A121" w:rsidR="003C3422" w:rsidRDefault="003C3422" w:rsidP="00296D30">
      <w:pPr>
        <w:pStyle w:val="Heading2"/>
        <w:numPr>
          <w:ilvl w:val="1"/>
          <w:numId w:val="5"/>
        </w:numPr>
        <w:rPr>
          <w:rStyle w:val="Strong"/>
          <w:b w:val="0"/>
          <w:bCs w:val="0"/>
        </w:rPr>
      </w:pPr>
      <w:bookmarkStart w:id="13" w:name="_Toc3360583"/>
      <w:r w:rsidRPr="00E57843">
        <w:rPr>
          <w:rStyle w:val="Strong"/>
          <w:b w:val="0"/>
          <w:bCs w:val="0"/>
        </w:rPr>
        <w:lastRenderedPageBreak/>
        <w:t xml:space="preserve">Removal of Docker </w:t>
      </w:r>
      <w:r w:rsidRPr="0013197D">
        <w:rPr>
          <w:rStyle w:val="Strong"/>
          <w:b w:val="0"/>
          <w:bCs w:val="0"/>
        </w:rPr>
        <w:t>images</w:t>
      </w:r>
      <w:r w:rsidRPr="00E57843">
        <w:rPr>
          <w:rStyle w:val="Strong"/>
          <w:b w:val="0"/>
          <w:bCs w:val="0"/>
        </w:rPr>
        <w:t xml:space="preserve"> installed.</w:t>
      </w:r>
      <w:bookmarkEnd w:id="13"/>
    </w:p>
    <w:p w14:paraId="326F5AA9" w14:textId="77777777" w:rsidR="005B4637" w:rsidRPr="005B4637" w:rsidRDefault="005B4637" w:rsidP="005B4637"/>
    <w:p w14:paraId="40112FC0" w14:textId="77777777" w:rsidR="005B4637" w:rsidRPr="00AA3C30" w:rsidRDefault="005B4637" w:rsidP="005B4637">
      <w:pPr>
        <w:pStyle w:val="NormalWeb"/>
        <w:spacing w:before="0" w:beforeAutospacing="0" w:after="240" w:afterAutospacing="0"/>
        <w:ind w:left="360"/>
        <w:rPr>
          <w:rFonts w:eastAsiaTheme="majorEastAsia" w:cstheme="majorBidi"/>
          <w:bCs/>
          <w:color w:val="2F5496" w:themeColor="accent1" w:themeShade="BF"/>
        </w:rPr>
      </w:pPr>
      <w:r w:rsidRPr="00C52EB5">
        <w:rPr>
          <w:rFonts w:eastAsiaTheme="majorEastAsia" w:cstheme="majorBidi"/>
          <w:b/>
          <w:bCs/>
          <w:i/>
          <w:color w:val="FF0000"/>
          <w:u w:val="single"/>
        </w:rPr>
        <w:t>Once all the labs are completed</w:t>
      </w:r>
      <w:r w:rsidRPr="00C52EB5">
        <w:rPr>
          <w:rFonts w:eastAsiaTheme="majorEastAsia" w:cstheme="majorBidi"/>
          <w:bCs/>
          <w:color w:val="2F5496" w:themeColor="accent1" w:themeShade="BF"/>
        </w:rPr>
        <w:t xml:space="preserve"> you can run the following command that </w:t>
      </w:r>
      <w:r w:rsidRPr="00AA3C30">
        <w:rPr>
          <w:rFonts w:eastAsiaTheme="majorEastAsia" w:cstheme="majorBidi"/>
          <w:bCs/>
          <w:color w:val="2F5496" w:themeColor="accent1" w:themeShade="BF"/>
        </w:rPr>
        <w:t>will destroy all docker containers and volumes</w:t>
      </w:r>
      <w:r>
        <w:rPr>
          <w:rFonts w:eastAsiaTheme="majorEastAsia" w:cstheme="majorBidi"/>
          <w:bCs/>
          <w:color w:val="2F5496" w:themeColor="accent1" w:themeShade="BF"/>
        </w:rPr>
        <w:t xml:space="preserve">. This is also useful </w:t>
      </w:r>
      <w:r w:rsidRPr="00AA3C30">
        <w:rPr>
          <w:rFonts w:eastAsiaTheme="majorEastAsia" w:cstheme="majorBidi"/>
          <w:bCs/>
          <w:color w:val="2F5496" w:themeColor="accent1" w:themeShade="BF"/>
        </w:rPr>
        <w:t xml:space="preserve">if </w:t>
      </w:r>
      <w:r>
        <w:rPr>
          <w:rFonts w:eastAsiaTheme="majorEastAsia" w:cstheme="majorBidi"/>
          <w:bCs/>
          <w:color w:val="2F5496" w:themeColor="accent1" w:themeShade="BF"/>
        </w:rPr>
        <w:t xml:space="preserve">there is </w:t>
      </w:r>
      <w:r w:rsidRPr="00AA3C30">
        <w:rPr>
          <w:rFonts w:eastAsiaTheme="majorEastAsia" w:cstheme="majorBidi"/>
          <w:bCs/>
          <w:color w:val="2F5496" w:themeColor="accent1" w:themeShade="BF"/>
        </w:rPr>
        <w:t xml:space="preserve">limited space or </w:t>
      </w:r>
      <w:r>
        <w:rPr>
          <w:rFonts w:eastAsiaTheme="majorEastAsia" w:cstheme="majorBidi"/>
          <w:bCs/>
          <w:color w:val="2F5496" w:themeColor="accent1" w:themeShade="BF"/>
        </w:rPr>
        <w:t xml:space="preserve">are </w:t>
      </w:r>
      <w:r w:rsidRPr="00AA3C30">
        <w:rPr>
          <w:rFonts w:eastAsiaTheme="majorEastAsia" w:cstheme="majorBidi"/>
          <w:bCs/>
          <w:color w:val="2F5496" w:themeColor="accent1" w:themeShade="BF"/>
        </w:rPr>
        <w:t>running on a temporary bastion box.</w:t>
      </w:r>
    </w:p>
    <w:p w14:paraId="28A3CEDF" w14:textId="2E6AE0E1" w:rsidR="005B4637" w:rsidRDefault="005B4637" w:rsidP="003C3422">
      <w:pPr>
        <w:pStyle w:val="NormalWeb"/>
        <w:spacing w:before="0" w:beforeAutospacing="0" w:after="240" w:afterAutospacing="0"/>
        <w:rPr>
          <w:rFonts w:asciiTheme="majorHAnsi" w:eastAsiaTheme="majorEastAsia" w:hAnsiTheme="majorHAnsi" w:cstheme="majorBidi"/>
          <w:bCs/>
          <w:color w:val="2F5496" w:themeColor="accent1" w:themeShade="BF"/>
        </w:rPr>
      </w:pPr>
    </w:p>
    <w:p w14:paraId="593A61D9" w14:textId="77777777" w:rsidR="005B4637" w:rsidRPr="005B4637" w:rsidRDefault="005B4637" w:rsidP="005B4637">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Fonts w:ascii="Menlo" w:eastAsiaTheme="majorEastAsia" w:hAnsi="Menlo" w:cs="Menlo"/>
          <w:color w:val="333333"/>
          <w:sz w:val="16"/>
          <w:szCs w:val="16"/>
        </w:rPr>
      </w:pPr>
      <w:r w:rsidRPr="005B4637">
        <w:rPr>
          <w:rStyle w:val="HTMLCode"/>
          <w:rFonts w:ascii="Menlo" w:eastAsiaTheme="majorEastAsia" w:hAnsi="Menlo" w:cs="Menlo"/>
          <w:color w:val="333333"/>
          <w:sz w:val="16"/>
          <w:szCs w:val="16"/>
        </w:rPr>
        <w:t>docker container stop $(docker container ls -a -q) &amp;&amp; docker system prune -a -f --volumes</w:t>
      </w:r>
    </w:p>
    <w:p w14:paraId="5541D2A2" w14:textId="77777777" w:rsidR="005B4637" w:rsidRPr="00AA3C30" w:rsidRDefault="005B4637" w:rsidP="003C3422">
      <w:pPr>
        <w:pStyle w:val="NormalWeb"/>
        <w:spacing w:before="0" w:beforeAutospacing="0" w:after="240" w:afterAutospacing="0"/>
        <w:rPr>
          <w:rFonts w:asciiTheme="majorHAnsi" w:eastAsiaTheme="majorEastAsia" w:hAnsiTheme="majorHAnsi" w:cstheme="majorBidi"/>
          <w:bCs/>
          <w:color w:val="2F5496" w:themeColor="accent1" w:themeShade="BF"/>
        </w:rPr>
      </w:pPr>
    </w:p>
    <w:p w14:paraId="1CD5D770" w14:textId="7CC48BDA" w:rsidR="00462C30" w:rsidRPr="00AA3C30" w:rsidRDefault="00462C30" w:rsidP="002C48B3">
      <w:pPr>
        <w:pStyle w:val="NormalWeb"/>
        <w:spacing w:before="0" w:beforeAutospacing="0"/>
        <w:rPr>
          <w:rFonts w:asciiTheme="majorHAnsi" w:eastAsiaTheme="majorEastAsia" w:hAnsiTheme="majorHAnsi" w:cstheme="majorBidi"/>
          <w:bCs/>
          <w:color w:val="2F5496" w:themeColor="accent1" w:themeShade="BF"/>
        </w:rPr>
      </w:pPr>
      <w:r w:rsidRPr="00AA3C30">
        <w:rPr>
          <w:rFonts w:asciiTheme="majorHAnsi" w:eastAsiaTheme="majorEastAsia" w:hAnsiTheme="majorHAnsi" w:cstheme="majorBidi"/>
          <w:b/>
          <w:color w:val="2F5496" w:themeColor="accent1" w:themeShade="BF"/>
        </w:rPr>
        <w:t xml:space="preserve">*Docker images are important </w:t>
      </w:r>
      <w:r w:rsidR="003C3422" w:rsidRPr="00AA3C30">
        <w:rPr>
          <w:rFonts w:asciiTheme="majorHAnsi" w:eastAsiaTheme="majorEastAsia" w:hAnsiTheme="majorHAnsi" w:cstheme="majorBidi"/>
          <w:b/>
          <w:color w:val="2F5496" w:themeColor="accent1" w:themeShade="BF"/>
        </w:rPr>
        <w:t>and used to maintain code support version levels without the need</w:t>
      </w:r>
      <w:r w:rsidRPr="00AA3C30">
        <w:rPr>
          <w:rFonts w:asciiTheme="majorHAnsi" w:eastAsiaTheme="majorEastAsia" w:hAnsiTheme="majorHAnsi" w:cstheme="majorBidi"/>
          <w:b/>
          <w:color w:val="2F5496" w:themeColor="accent1" w:themeShade="BF"/>
        </w:rPr>
        <w:t xml:space="preserve"> to install on local machines. </w:t>
      </w:r>
      <w:r w:rsidR="003C3422" w:rsidRPr="00AA3C30">
        <w:rPr>
          <w:rFonts w:asciiTheme="majorHAnsi" w:eastAsiaTheme="majorEastAsia" w:hAnsiTheme="majorHAnsi" w:cstheme="majorBidi"/>
          <w:b/>
          <w:color w:val="2F5496" w:themeColor="accent1" w:themeShade="BF"/>
        </w:rPr>
        <w:t>This also can help speed deployment times fast if FCA is building the infrastructure on a customer environment.</w:t>
      </w:r>
    </w:p>
    <w:p w14:paraId="0DCBB0AC" w14:textId="5A457A38" w:rsidR="00AA3C30" w:rsidRPr="00AA3C30" w:rsidRDefault="00AA3C30" w:rsidP="003C3422">
      <w:pPr>
        <w:rPr>
          <w:rFonts w:asciiTheme="majorHAnsi" w:eastAsiaTheme="majorEastAsia" w:hAnsiTheme="majorHAnsi" w:cstheme="majorBidi"/>
          <w:bCs/>
          <w:color w:val="2F5496" w:themeColor="accent1" w:themeShade="BF"/>
        </w:rPr>
      </w:pPr>
    </w:p>
    <w:p w14:paraId="322AB2C3" w14:textId="7FE1249B" w:rsidR="00AA3C30" w:rsidRPr="00AA3C30" w:rsidRDefault="00AA3C30" w:rsidP="003C3422">
      <w:pPr>
        <w:rPr>
          <w:rFonts w:asciiTheme="majorHAnsi" w:eastAsiaTheme="majorEastAsia" w:hAnsiTheme="majorHAnsi" w:cstheme="majorBidi"/>
          <w:bCs/>
          <w:color w:val="2F5496" w:themeColor="accent1" w:themeShade="BF"/>
        </w:rPr>
      </w:pPr>
    </w:p>
    <w:p w14:paraId="5A361BF8" w14:textId="5B0CE726" w:rsidR="00EE6C4B" w:rsidRPr="00AA3C30" w:rsidRDefault="003C3422" w:rsidP="003C3422">
      <w:pPr>
        <w:rPr>
          <w:rFonts w:asciiTheme="majorHAnsi" w:eastAsiaTheme="majorEastAsia" w:hAnsiTheme="majorHAnsi" w:cstheme="majorBidi"/>
          <w:bCs/>
          <w:color w:val="2F5496" w:themeColor="accent1" w:themeShade="BF"/>
        </w:rPr>
      </w:pPr>
      <w:r w:rsidRPr="00AA3C30">
        <w:rPr>
          <w:rFonts w:asciiTheme="majorHAnsi" w:eastAsiaTheme="majorEastAsia" w:hAnsiTheme="majorHAnsi" w:cstheme="majorBidi"/>
          <w:bCs/>
          <w:color w:val="2F5496" w:themeColor="accent1" w:themeShade="BF"/>
        </w:rPr>
        <w:t>End of Lab #1</w:t>
      </w:r>
    </w:p>
    <w:p w14:paraId="66262D0D" w14:textId="619B2FAD" w:rsidR="00EE6C4B" w:rsidRPr="00AA3C30" w:rsidRDefault="00EE6C4B" w:rsidP="003C3422">
      <w:pPr>
        <w:rPr>
          <w:rFonts w:asciiTheme="majorHAnsi" w:eastAsiaTheme="majorEastAsia" w:hAnsiTheme="majorHAnsi" w:cstheme="majorBidi"/>
          <w:bCs/>
          <w:color w:val="2F5496" w:themeColor="accent1" w:themeShade="BF"/>
        </w:rPr>
      </w:pPr>
    </w:p>
    <w:p w14:paraId="4DA63F22" w14:textId="5CDAE593" w:rsidR="003C3422" w:rsidRPr="00AA3C30" w:rsidRDefault="00462C30" w:rsidP="003C3422">
      <w:pPr>
        <w:rPr>
          <w:rFonts w:asciiTheme="majorHAnsi" w:eastAsiaTheme="majorEastAsia" w:hAnsiTheme="majorHAnsi" w:cstheme="majorBidi"/>
          <w:bCs/>
          <w:color w:val="2F5496" w:themeColor="accent1" w:themeShade="BF"/>
        </w:rPr>
      </w:pPr>
      <w:r w:rsidRPr="00AA3C30">
        <w:rPr>
          <w:rFonts w:asciiTheme="majorHAnsi" w:eastAsiaTheme="majorEastAsia" w:hAnsiTheme="majorHAnsi" w:cstheme="majorBidi"/>
          <w:bCs/>
          <w:color w:val="2F5496" w:themeColor="accent1" w:themeShade="BF"/>
        </w:rPr>
        <w:t xml:space="preserve">Following Labs #2, #3 #4 </w:t>
      </w:r>
      <w:r w:rsidR="003C3422" w:rsidRPr="00AA3C30">
        <w:rPr>
          <w:rFonts w:asciiTheme="majorHAnsi" w:eastAsiaTheme="majorEastAsia" w:hAnsiTheme="majorHAnsi" w:cstheme="majorBidi"/>
          <w:bCs/>
          <w:color w:val="2F5496" w:themeColor="accent1" w:themeShade="BF"/>
        </w:rPr>
        <w:t xml:space="preserve">Lab will consist of preparing the files from Lab#1 objectives 1.7 and 1.8 for using </w:t>
      </w:r>
      <w:r w:rsidRPr="00AA3C30">
        <w:rPr>
          <w:rFonts w:asciiTheme="majorHAnsi" w:eastAsiaTheme="majorEastAsia" w:hAnsiTheme="majorHAnsi" w:cstheme="majorBidi"/>
          <w:bCs/>
          <w:color w:val="2F5496" w:themeColor="accent1" w:themeShade="BF"/>
        </w:rPr>
        <w:t>specific</w:t>
      </w:r>
      <w:r w:rsidR="003C3422" w:rsidRPr="00AA3C30">
        <w:rPr>
          <w:rFonts w:asciiTheme="majorHAnsi" w:eastAsiaTheme="majorEastAsia" w:hAnsiTheme="majorHAnsi" w:cstheme="majorBidi"/>
          <w:bCs/>
          <w:color w:val="2F5496" w:themeColor="accent1" w:themeShade="BF"/>
        </w:rPr>
        <w:t xml:space="preserve"> parameters related to Instructor based Topology.</w:t>
      </w:r>
      <w:r w:rsidR="003C3422" w:rsidRPr="00AA3C30">
        <w:rPr>
          <w:rFonts w:asciiTheme="majorHAnsi" w:eastAsiaTheme="majorEastAsia" w:hAnsiTheme="majorHAnsi" w:cstheme="majorBidi"/>
          <w:bCs/>
          <w:color w:val="2F5496" w:themeColor="accent1" w:themeShade="BF"/>
        </w:rPr>
        <w:br/>
      </w:r>
    </w:p>
    <w:p w14:paraId="7DD0E260" w14:textId="5D78EC23" w:rsidR="003C3422" w:rsidRDefault="003C3422" w:rsidP="003C3422">
      <w:pPr>
        <w:rPr>
          <w:rFonts w:asciiTheme="majorHAnsi" w:eastAsiaTheme="majorEastAsia" w:hAnsiTheme="majorHAnsi" w:cstheme="majorBidi"/>
          <w:bCs/>
          <w:color w:val="2F5496" w:themeColor="accent1" w:themeShade="BF"/>
        </w:rPr>
      </w:pPr>
    </w:p>
    <w:p w14:paraId="0307D7DB" w14:textId="5EF09791" w:rsidR="00765A2B" w:rsidRDefault="00765A2B" w:rsidP="003C3422">
      <w:pPr>
        <w:rPr>
          <w:rFonts w:asciiTheme="majorHAnsi" w:eastAsiaTheme="majorEastAsia" w:hAnsiTheme="majorHAnsi" w:cstheme="majorBidi"/>
          <w:bCs/>
          <w:color w:val="2F5496" w:themeColor="accent1" w:themeShade="BF"/>
        </w:rPr>
      </w:pPr>
    </w:p>
    <w:p w14:paraId="4EF3798F" w14:textId="6D8B324C" w:rsidR="00765A2B" w:rsidRDefault="00765A2B" w:rsidP="003C3422">
      <w:pPr>
        <w:rPr>
          <w:rFonts w:asciiTheme="majorHAnsi" w:eastAsiaTheme="majorEastAsia" w:hAnsiTheme="majorHAnsi" w:cstheme="majorBidi"/>
          <w:bCs/>
          <w:color w:val="2F5496" w:themeColor="accent1" w:themeShade="BF"/>
        </w:rPr>
      </w:pPr>
    </w:p>
    <w:p w14:paraId="1015752A" w14:textId="223C80EF" w:rsidR="00765A2B" w:rsidRDefault="00765A2B" w:rsidP="003C3422">
      <w:pPr>
        <w:rPr>
          <w:rFonts w:asciiTheme="majorHAnsi" w:eastAsiaTheme="majorEastAsia" w:hAnsiTheme="majorHAnsi" w:cstheme="majorBidi"/>
          <w:bCs/>
          <w:color w:val="2F5496" w:themeColor="accent1" w:themeShade="BF"/>
        </w:rPr>
      </w:pPr>
    </w:p>
    <w:p w14:paraId="062B1EE7" w14:textId="3F4D41BC" w:rsidR="00765A2B" w:rsidRDefault="00765A2B" w:rsidP="003C3422">
      <w:pPr>
        <w:rPr>
          <w:rFonts w:asciiTheme="majorHAnsi" w:eastAsiaTheme="majorEastAsia" w:hAnsiTheme="majorHAnsi" w:cstheme="majorBidi"/>
          <w:bCs/>
          <w:color w:val="2F5496" w:themeColor="accent1" w:themeShade="BF"/>
        </w:rPr>
      </w:pPr>
    </w:p>
    <w:p w14:paraId="11DF9D85" w14:textId="4AAAB116" w:rsidR="00765A2B" w:rsidRDefault="00765A2B" w:rsidP="003C3422">
      <w:pPr>
        <w:rPr>
          <w:rFonts w:asciiTheme="majorHAnsi" w:eastAsiaTheme="majorEastAsia" w:hAnsiTheme="majorHAnsi" w:cstheme="majorBidi"/>
          <w:bCs/>
          <w:color w:val="2F5496" w:themeColor="accent1" w:themeShade="BF"/>
        </w:rPr>
      </w:pPr>
    </w:p>
    <w:p w14:paraId="1158748F" w14:textId="097C4414" w:rsidR="00765A2B" w:rsidRDefault="00765A2B" w:rsidP="003C3422">
      <w:pPr>
        <w:rPr>
          <w:rFonts w:asciiTheme="majorHAnsi" w:eastAsiaTheme="majorEastAsia" w:hAnsiTheme="majorHAnsi" w:cstheme="majorBidi"/>
          <w:bCs/>
          <w:color w:val="2F5496" w:themeColor="accent1" w:themeShade="BF"/>
        </w:rPr>
      </w:pPr>
    </w:p>
    <w:p w14:paraId="5C703320" w14:textId="1CDBEE3C" w:rsidR="00765A2B" w:rsidRPr="00765A2B" w:rsidRDefault="00765A2B" w:rsidP="00765A2B">
      <w:pPr>
        <w:jc w:val="center"/>
        <w:rPr>
          <w:rFonts w:asciiTheme="majorHAnsi" w:eastAsiaTheme="majorEastAsia" w:hAnsiTheme="majorHAnsi" w:cstheme="majorBidi"/>
          <w:b/>
          <w:color w:val="FF0000"/>
          <w:sz w:val="36"/>
          <w:szCs w:val="26"/>
        </w:rPr>
      </w:pPr>
      <w:r w:rsidRPr="00765A2B">
        <w:rPr>
          <w:rFonts w:asciiTheme="majorHAnsi" w:eastAsiaTheme="majorEastAsia" w:hAnsiTheme="majorHAnsi" w:cstheme="majorBidi"/>
          <w:b/>
          <w:color w:val="FF0000"/>
          <w:sz w:val="36"/>
          <w:szCs w:val="26"/>
        </w:rPr>
        <w:t xml:space="preserve">Every Code Snippets are only examples and don’t provide you an 100% Solution to the Requirements </w:t>
      </w:r>
      <w:r>
        <w:rPr>
          <w:rFonts w:asciiTheme="majorHAnsi" w:eastAsiaTheme="majorEastAsia" w:hAnsiTheme="majorHAnsi" w:cstheme="majorBidi"/>
          <w:b/>
          <w:color w:val="FF0000"/>
          <w:sz w:val="36"/>
          <w:szCs w:val="26"/>
        </w:rPr>
        <w:t>of the Lab’s</w:t>
      </w:r>
      <w:r w:rsidRPr="00765A2B">
        <w:rPr>
          <w:rFonts w:asciiTheme="majorHAnsi" w:eastAsiaTheme="majorEastAsia" w:hAnsiTheme="majorHAnsi" w:cstheme="majorBidi"/>
          <w:b/>
          <w:color w:val="FF0000"/>
          <w:sz w:val="36"/>
          <w:szCs w:val="26"/>
        </w:rPr>
        <w:t>.</w:t>
      </w:r>
    </w:p>
    <w:p w14:paraId="7F4C7A98" w14:textId="3408166D" w:rsidR="00765A2B" w:rsidRDefault="00765A2B" w:rsidP="003C3422">
      <w:pPr>
        <w:rPr>
          <w:rFonts w:asciiTheme="majorHAnsi" w:eastAsiaTheme="majorEastAsia" w:hAnsiTheme="majorHAnsi" w:cstheme="majorBidi"/>
          <w:bCs/>
          <w:color w:val="2F5496" w:themeColor="accent1" w:themeShade="BF"/>
        </w:rPr>
      </w:pPr>
    </w:p>
    <w:p w14:paraId="35511B28" w14:textId="038B92EB" w:rsidR="00765A2B" w:rsidRDefault="00765A2B" w:rsidP="003C3422">
      <w:pPr>
        <w:rPr>
          <w:rFonts w:asciiTheme="majorHAnsi" w:eastAsiaTheme="majorEastAsia" w:hAnsiTheme="majorHAnsi" w:cstheme="majorBidi"/>
          <w:bCs/>
          <w:color w:val="2F5496" w:themeColor="accent1" w:themeShade="BF"/>
        </w:rPr>
      </w:pPr>
    </w:p>
    <w:p w14:paraId="1C8FFC7E" w14:textId="5AD62D50" w:rsidR="00765A2B" w:rsidRDefault="00765A2B" w:rsidP="003C3422">
      <w:pPr>
        <w:rPr>
          <w:rFonts w:asciiTheme="majorHAnsi" w:eastAsiaTheme="majorEastAsia" w:hAnsiTheme="majorHAnsi" w:cstheme="majorBidi"/>
          <w:bCs/>
          <w:color w:val="2F5496" w:themeColor="accent1" w:themeShade="BF"/>
        </w:rPr>
      </w:pPr>
    </w:p>
    <w:p w14:paraId="65953119" w14:textId="27898086" w:rsidR="00765A2B" w:rsidRDefault="00765A2B" w:rsidP="003C3422">
      <w:pPr>
        <w:rPr>
          <w:rFonts w:asciiTheme="majorHAnsi" w:eastAsiaTheme="majorEastAsia" w:hAnsiTheme="majorHAnsi" w:cstheme="majorBidi"/>
          <w:bCs/>
          <w:color w:val="2F5496" w:themeColor="accent1" w:themeShade="BF"/>
        </w:rPr>
      </w:pPr>
    </w:p>
    <w:p w14:paraId="6114527E" w14:textId="63ADA65B" w:rsidR="00765A2B" w:rsidRDefault="00765A2B" w:rsidP="003C3422">
      <w:pPr>
        <w:rPr>
          <w:rFonts w:asciiTheme="majorHAnsi" w:eastAsiaTheme="majorEastAsia" w:hAnsiTheme="majorHAnsi" w:cstheme="majorBidi"/>
          <w:bCs/>
          <w:color w:val="2F5496" w:themeColor="accent1" w:themeShade="BF"/>
        </w:rPr>
      </w:pPr>
    </w:p>
    <w:p w14:paraId="17D3D132" w14:textId="340D205D" w:rsidR="00765A2B" w:rsidRDefault="00765A2B" w:rsidP="003C3422">
      <w:pPr>
        <w:rPr>
          <w:rFonts w:asciiTheme="majorHAnsi" w:eastAsiaTheme="majorEastAsia" w:hAnsiTheme="majorHAnsi" w:cstheme="majorBidi"/>
          <w:bCs/>
          <w:color w:val="2F5496" w:themeColor="accent1" w:themeShade="BF"/>
        </w:rPr>
      </w:pPr>
    </w:p>
    <w:p w14:paraId="769F6846" w14:textId="77777777" w:rsidR="00765A2B" w:rsidRPr="00AA3C30" w:rsidRDefault="00765A2B" w:rsidP="003C3422">
      <w:pPr>
        <w:rPr>
          <w:rFonts w:asciiTheme="majorHAnsi" w:eastAsiaTheme="majorEastAsia" w:hAnsiTheme="majorHAnsi" w:cstheme="majorBidi"/>
          <w:bCs/>
          <w:color w:val="2F5496" w:themeColor="accent1" w:themeShade="BF"/>
        </w:rPr>
      </w:pPr>
    </w:p>
    <w:p w14:paraId="5FA57D0A" w14:textId="77777777" w:rsidR="003C3422" w:rsidRDefault="003C3422" w:rsidP="00FA262F">
      <w:pPr>
        <w:pStyle w:val="NormalWeb"/>
        <w:spacing w:before="0" w:beforeAutospacing="0" w:after="240" w:afterAutospacing="0"/>
        <w:rPr>
          <w:rStyle w:val="Strong"/>
          <w:rFonts w:ascii="Segoe UI" w:hAnsi="Segoe UI" w:cs="Segoe UI"/>
          <w:b w:val="0"/>
          <w:color w:val="2F5496" w:themeColor="accent1" w:themeShade="BF"/>
        </w:rPr>
      </w:pPr>
    </w:p>
    <w:p w14:paraId="1E2A3AEF" w14:textId="77777777" w:rsidR="003C3422" w:rsidRDefault="003C3422">
      <w:pPr>
        <w:rPr>
          <w:rStyle w:val="Strong"/>
          <w:rFonts w:ascii="Segoe UI" w:hAnsi="Segoe UI" w:cs="Segoe UI"/>
          <w:b w:val="0"/>
          <w:color w:val="2F5496" w:themeColor="accent1" w:themeShade="BF"/>
        </w:rPr>
      </w:pPr>
      <w:r>
        <w:rPr>
          <w:rStyle w:val="Strong"/>
          <w:rFonts w:ascii="Segoe UI" w:hAnsi="Segoe UI" w:cs="Segoe UI"/>
          <w:b w:val="0"/>
          <w:color w:val="2F5496" w:themeColor="accent1" w:themeShade="BF"/>
        </w:rPr>
        <w:br w:type="page"/>
      </w:r>
    </w:p>
    <w:p w14:paraId="15EF7D9A" w14:textId="2DD1DE27" w:rsidR="0022020D" w:rsidRDefault="0022020D" w:rsidP="00296D30">
      <w:pPr>
        <w:pStyle w:val="Heading1"/>
        <w:numPr>
          <w:ilvl w:val="0"/>
          <w:numId w:val="5"/>
        </w:numPr>
      </w:pPr>
      <w:bookmarkStart w:id="14" w:name="_Toc3360584"/>
      <w:r>
        <w:lastRenderedPageBreak/>
        <w:t>Lab</w:t>
      </w:r>
      <w:r w:rsidR="0013197D">
        <w:t>:</w:t>
      </w:r>
      <w:r w:rsidR="002C48B3">
        <w:t xml:space="preserve"> </w:t>
      </w:r>
      <w:r w:rsidR="0013197D">
        <w:t xml:space="preserve">Using FCA for </w:t>
      </w:r>
      <w:r>
        <w:t>Azure</w:t>
      </w:r>
      <w:r w:rsidR="0013197D">
        <w:t xml:space="preserve"> Cloud</w:t>
      </w:r>
      <w:bookmarkEnd w:id="14"/>
    </w:p>
    <w:p w14:paraId="28A70CA8" w14:textId="3BAA6C4A" w:rsidR="00065D1F" w:rsidRDefault="00065D1F" w:rsidP="0013197D"/>
    <w:p w14:paraId="14093006" w14:textId="4B17EF26" w:rsidR="00065D1F" w:rsidRDefault="00065D1F" w:rsidP="00296D30">
      <w:pPr>
        <w:pStyle w:val="Heading2"/>
        <w:numPr>
          <w:ilvl w:val="1"/>
          <w:numId w:val="5"/>
        </w:numPr>
      </w:pPr>
      <w:bookmarkStart w:id="15" w:name="_Toc3360585"/>
      <w:r>
        <w:t>Azure Lab Topology</w:t>
      </w:r>
      <w:bookmarkEnd w:id="15"/>
    </w:p>
    <w:p w14:paraId="232156E5" w14:textId="5D573E53" w:rsidR="00065D1F" w:rsidRDefault="00065D1F" w:rsidP="00065D1F">
      <w:pPr>
        <w:rPr>
          <w:rFonts w:asciiTheme="majorHAnsi" w:eastAsiaTheme="majorEastAsia" w:hAnsiTheme="majorHAnsi" w:cstheme="majorBidi"/>
          <w:color w:val="2F5496" w:themeColor="accent1" w:themeShade="BF"/>
          <w:sz w:val="26"/>
          <w:szCs w:val="26"/>
        </w:rPr>
      </w:pPr>
    </w:p>
    <w:p w14:paraId="2A6C7EB4" w14:textId="77777777" w:rsidR="00296D30" w:rsidRDefault="00296D30" w:rsidP="00296D30">
      <w:pPr>
        <w:jc w:val="center"/>
        <w:rPr>
          <w:rFonts w:asciiTheme="majorHAnsi" w:eastAsiaTheme="majorEastAsia" w:hAnsiTheme="majorHAnsi" w:cstheme="majorBidi"/>
          <w:b/>
          <w:color w:val="2F5496" w:themeColor="accent1" w:themeShade="BF"/>
          <w:sz w:val="26"/>
          <w:szCs w:val="26"/>
          <w:u w:val="single"/>
        </w:rPr>
      </w:pPr>
      <w:r w:rsidRPr="00D91AA5">
        <w:rPr>
          <w:rFonts w:asciiTheme="majorHAnsi" w:eastAsiaTheme="majorEastAsia" w:hAnsiTheme="majorHAnsi" w:cstheme="majorBidi"/>
          <w:b/>
          <w:noProof/>
          <w:color w:val="2F5496" w:themeColor="accent1" w:themeShade="BF"/>
          <w:sz w:val="26"/>
          <w:szCs w:val="26"/>
          <w:u w:val="single"/>
        </w:rPr>
        <w:drawing>
          <wp:inline distT="0" distB="0" distL="0" distR="0" wp14:anchorId="08B0F292" wp14:editId="07567CF2">
            <wp:extent cx="5943600" cy="2581275"/>
            <wp:effectExtent l="0" t="0" r="0" b="0"/>
            <wp:docPr id="11" name="Content Placeholder 10">
              <a:extLst xmlns:a="http://schemas.openxmlformats.org/drawingml/2006/main">
                <a:ext uri="{FF2B5EF4-FFF2-40B4-BE49-F238E27FC236}">
                  <a16:creationId xmlns:a16="http://schemas.microsoft.com/office/drawing/2014/main" id="{BC60A04A-FD2E-1649-A7C1-849314365F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BC60A04A-FD2E-1649-A7C1-849314365FF0}"/>
                        </a:ext>
                      </a:extLst>
                    </pic:cNvPr>
                    <pic:cNvPicPr>
                      <a:picLocks noGrp="1" noChangeAspect="1"/>
                    </pic:cNvPicPr>
                  </pic:nvPicPr>
                  <pic:blipFill>
                    <a:blip r:embed="rId16"/>
                    <a:stretch>
                      <a:fillRect/>
                    </a:stretch>
                  </pic:blipFill>
                  <pic:spPr>
                    <a:xfrm>
                      <a:off x="0" y="0"/>
                      <a:ext cx="5943600" cy="2581275"/>
                    </a:xfrm>
                    <a:prstGeom prst="rect">
                      <a:avLst/>
                    </a:prstGeom>
                  </pic:spPr>
                </pic:pic>
              </a:graphicData>
            </a:graphic>
          </wp:inline>
        </w:drawing>
      </w:r>
    </w:p>
    <w:p w14:paraId="1F4586A6" w14:textId="77777777" w:rsidR="00296D30" w:rsidRDefault="00296D30" w:rsidP="00296D30">
      <w:pPr>
        <w:jc w:val="center"/>
        <w:rPr>
          <w:rFonts w:asciiTheme="majorHAnsi" w:eastAsiaTheme="majorEastAsia" w:hAnsiTheme="majorHAnsi" w:cstheme="majorBidi"/>
          <w:b/>
          <w:color w:val="2F5496" w:themeColor="accent1" w:themeShade="BF"/>
          <w:sz w:val="26"/>
          <w:szCs w:val="26"/>
          <w:u w:val="single"/>
        </w:rPr>
      </w:pPr>
    </w:p>
    <w:p w14:paraId="494B5E2E" w14:textId="77777777" w:rsidR="00296D30" w:rsidRDefault="00296D30" w:rsidP="00296D30">
      <w:pPr>
        <w:jc w:val="center"/>
        <w:rPr>
          <w:rFonts w:asciiTheme="majorHAnsi" w:eastAsiaTheme="majorEastAsia" w:hAnsiTheme="majorHAnsi" w:cstheme="majorBidi"/>
          <w:b/>
          <w:color w:val="2F5496" w:themeColor="accent1" w:themeShade="BF"/>
          <w:sz w:val="26"/>
          <w:szCs w:val="26"/>
          <w:u w:val="single"/>
        </w:rPr>
      </w:pPr>
    </w:p>
    <w:p w14:paraId="6B68D650" w14:textId="77777777" w:rsidR="00296D30" w:rsidRDefault="00296D30" w:rsidP="00296D30">
      <w:pPr>
        <w:jc w:val="center"/>
        <w:rPr>
          <w:rFonts w:asciiTheme="majorHAnsi" w:eastAsiaTheme="majorEastAsia" w:hAnsiTheme="majorHAnsi" w:cstheme="majorBidi"/>
          <w:b/>
          <w:color w:val="2F5496" w:themeColor="accent1" w:themeShade="BF"/>
          <w:sz w:val="26"/>
          <w:szCs w:val="26"/>
          <w:u w:val="single"/>
        </w:rPr>
      </w:pPr>
    </w:p>
    <w:p w14:paraId="2FF29F78" w14:textId="2B692DF8"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Transit VNet – 10.217.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.0/24</w:t>
      </w:r>
    </w:p>
    <w:p w14:paraId="09DC815C" w14:textId="47D24820"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4 Transit Subnets – Management (10.</w:t>
      </w:r>
      <w:r w:rsidR="00FD01B1" w:rsidRPr="00E51EFA">
        <w:rPr>
          <w:rFonts w:asciiTheme="majorHAnsi" w:eastAsiaTheme="majorEastAsia" w:hAnsiTheme="majorHAnsi" w:cstheme="majorBidi"/>
          <w:color w:val="2F5496" w:themeColor="accent1" w:themeShade="BF"/>
          <w:sz w:val="26"/>
          <w:szCs w:val="26"/>
        </w:rPr>
        <w:t>217.XXX</w:t>
      </w:r>
      <w:r w:rsidRPr="00E51EFA">
        <w:rPr>
          <w:rFonts w:asciiTheme="majorHAnsi" w:eastAsiaTheme="majorEastAsia" w:hAnsiTheme="majorHAnsi" w:cstheme="majorBidi"/>
          <w:color w:val="2F5496" w:themeColor="accent1" w:themeShade="BF"/>
          <w:sz w:val="26"/>
          <w:szCs w:val="26"/>
        </w:rPr>
        <w:t>.64/27), Trust (10.</w:t>
      </w:r>
      <w:r w:rsidR="00FD01B1" w:rsidRPr="00E51EFA">
        <w:rPr>
          <w:rFonts w:asciiTheme="majorHAnsi" w:eastAsiaTheme="majorEastAsia" w:hAnsiTheme="majorHAnsi" w:cstheme="majorBidi"/>
          <w:color w:val="2F5496" w:themeColor="accent1" w:themeShade="BF"/>
          <w:sz w:val="26"/>
          <w:szCs w:val="26"/>
        </w:rPr>
        <w:t>217.XXX</w:t>
      </w:r>
      <w:r w:rsidRPr="00E51EFA">
        <w:rPr>
          <w:rFonts w:asciiTheme="majorHAnsi" w:eastAsiaTheme="majorEastAsia" w:hAnsiTheme="majorHAnsi" w:cstheme="majorBidi"/>
          <w:color w:val="2F5496" w:themeColor="accent1" w:themeShade="BF"/>
          <w:sz w:val="26"/>
          <w:szCs w:val="26"/>
        </w:rPr>
        <w:t>.32/27), Untrust (10.217.</w:t>
      </w:r>
      <w:r w:rsidR="00FD01B1" w:rsidRPr="00E51EFA">
        <w:rPr>
          <w:rFonts w:asciiTheme="majorHAnsi" w:eastAsiaTheme="majorEastAsia" w:hAnsiTheme="majorHAnsi" w:cstheme="majorBidi"/>
          <w:color w:val="2F5496" w:themeColor="accent1" w:themeShade="BF"/>
          <w:sz w:val="26"/>
          <w:szCs w:val="26"/>
        </w:rPr>
        <w:t>XXX</w:t>
      </w:r>
      <w:r w:rsidRPr="00E51EFA">
        <w:rPr>
          <w:rFonts w:asciiTheme="majorHAnsi" w:eastAsiaTheme="majorEastAsia" w:hAnsiTheme="majorHAnsi" w:cstheme="majorBidi"/>
          <w:color w:val="2F5496" w:themeColor="accent1" w:themeShade="BF"/>
          <w:sz w:val="26"/>
          <w:szCs w:val="26"/>
        </w:rPr>
        <w:t xml:space="preserve">.0/27), </w:t>
      </w:r>
      <w:r w:rsidR="00E51EFA">
        <w:rPr>
          <w:rFonts w:asciiTheme="majorHAnsi" w:eastAsiaTheme="majorEastAsia" w:hAnsiTheme="majorHAnsi" w:cstheme="majorBidi"/>
          <w:color w:val="2F5496" w:themeColor="accent1" w:themeShade="BF"/>
          <w:sz w:val="26"/>
          <w:szCs w:val="26"/>
        </w:rPr>
        <w:t>&lt;StudentName&gt;Net</w:t>
      </w:r>
      <w:r w:rsidRPr="00E51EFA">
        <w:rPr>
          <w:rFonts w:asciiTheme="majorHAnsi" w:eastAsiaTheme="majorEastAsia" w:hAnsiTheme="majorHAnsi" w:cstheme="majorBidi"/>
          <w:color w:val="2F5496" w:themeColor="accent1" w:themeShade="BF"/>
          <w:sz w:val="26"/>
          <w:szCs w:val="26"/>
        </w:rPr>
        <w:t xml:space="preserve"> (10.217.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.96/27)</w:t>
      </w:r>
    </w:p>
    <w:p w14:paraId="6B5B53D3" w14:textId="5D0354D9"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Spoke VNet – 172.17.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.0/24</w:t>
      </w:r>
    </w:p>
    <w:p w14:paraId="29ABC8B4" w14:textId="79C32BC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2 Spoke Subnets – Webserver (172.17.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.0/26), DB (172.17.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.64/26).</w:t>
      </w:r>
    </w:p>
    <w:p w14:paraId="3E3F6F64"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UDR in Spoke</w:t>
      </w:r>
    </w:p>
    <w:p w14:paraId="22A12C8B"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2 Firewalls (Transit VNet)</w:t>
      </w:r>
    </w:p>
    <w:p w14:paraId="1C36827A"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3 Interfaces per FW (Trust, Untrust and Management)</w:t>
      </w:r>
    </w:p>
    <w:p w14:paraId="72383BB6"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Public IPs on the firewall</w:t>
      </w:r>
    </w:p>
    <w:p w14:paraId="7257BA90" w14:textId="5A12C5D1"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Public Load Balancer</w:t>
      </w:r>
    </w:p>
    <w:p w14:paraId="1D3BCF80" w14:textId="78B9AC4A" w:rsidR="00E51EFA" w:rsidRPr="00E51EFA" w:rsidRDefault="00E51EFA" w:rsidP="00E51EFA">
      <w:pPr>
        <w:pStyle w:val="ListParagraph"/>
        <w:numPr>
          <w:ilvl w:val="1"/>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Probe: TCP 22</w:t>
      </w:r>
    </w:p>
    <w:p w14:paraId="467C729A" w14:textId="1E0B9E56" w:rsidR="00E51EFA" w:rsidRPr="00E51EFA" w:rsidRDefault="00E51EFA" w:rsidP="00E51EFA">
      <w:pPr>
        <w:pStyle w:val="ListParagraph"/>
        <w:numPr>
          <w:ilvl w:val="1"/>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Load Balancing: TCP 80</w:t>
      </w:r>
    </w:p>
    <w:p w14:paraId="2A9D137C" w14:textId="3EC61765"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Private Load Balancer</w:t>
      </w:r>
    </w:p>
    <w:p w14:paraId="507C427A" w14:textId="6A8E1D93" w:rsidR="00E51EFA" w:rsidRPr="00E51EFA" w:rsidRDefault="00E51EFA" w:rsidP="00E51EFA">
      <w:pPr>
        <w:pStyle w:val="ListParagraph"/>
        <w:numPr>
          <w:ilvl w:val="1"/>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Probe: TCP 22</w:t>
      </w:r>
    </w:p>
    <w:p w14:paraId="69118C68" w14:textId="3BFB26BE" w:rsidR="00E51EFA" w:rsidRPr="00E51EFA" w:rsidRDefault="00E51EFA" w:rsidP="00E51EFA">
      <w:pPr>
        <w:pStyle w:val="ListParagraph"/>
        <w:numPr>
          <w:ilvl w:val="1"/>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Load Balancing: HA Ports</w:t>
      </w:r>
    </w:p>
    <w:p w14:paraId="6701488C"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Peering between Transit and Spoke</w:t>
      </w:r>
    </w:p>
    <w:p w14:paraId="0D0AF3CF" w14:textId="64340D5F" w:rsidR="00887C38" w:rsidRPr="00E51EFA" w:rsidRDefault="00296D30" w:rsidP="00887C38">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Test VM in the Webserver Subnet in Spoke RG</w:t>
      </w:r>
    </w:p>
    <w:p w14:paraId="2EF89B00" w14:textId="125F15BC" w:rsidR="00887C38" w:rsidRDefault="00887C38" w:rsidP="00887C38">
      <w:pPr>
        <w:rPr>
          <w:rFonts w:asciiTheme="majorHAnsi" w:eastAsiaTheme="majorEastAsia" w:hAnsiTheme="majorHAnsi" w:cstheme="majorBidi"/>
          <w:b/>
          <w:color w:val="2F5496" w:themeColor="accent1" w:themeShade="BF"/>
          <w:sz w:val="26"/>
          <w:szCs w:val="26"/>
        </w:rPr>
      </w:pPr>
    </w:p>
    <w:p w14:paraId="64D192C1" w14:textId="0165C6BE" w:rsidR="00887C38" w:rsidRPr="00887C38" w:rsidRDefault="00887C38" w:rsidP="00887C38">
      <w:pPr>
        <w:jc w:val="center"/>
        <w:rPr>
          <w:rFonts w:asciiTheme="majorHAnsi" w:eastAsiaTheme="majorEastAsia" w:hAnsiTheme="majorHAnsi" w:cstheme="majorBidi"/>
          <w:b/>
          <w:color w:val="FF0000"/>
          <w:sz w:val="26"/>
          <w:szCs w:val="26"/>
        </w:rPr>
      </w:pPr>
      <w:r w:rsidRPr="00887C38">
        <w:rPr>
          <w:rFonts w:asciiTheme="majorHAnsi" w:eastAsiaTheme="majorEastAsia" w:hAnsiTheme="majorHAnsi" w:cstheme="majorBidi"/>
          <w:b/>
          <w:color w:val="FF0000"/>
          <w:sz w:val="26"/>
          <w:szCs w:val="26"/>
        </w:rPr>
        <w:t>USE EVERYTIME THIS AS REFERENCE FOR YOUR CONFIGURATION</w:t>
      </w:r>
    </w:p>
    <w:p w14:paraId="74A23B8E" w14:textId="77777777" w:rsidR="00765A2B" w:rsidRPr="00296D30" w:rsidRDefault="00765A2B" w:rsidP="00065D1F">
      <w:pPr>
        <w:rPr>
          <w:rFonts w:asciiTheme="majorHAnsi" w:eastAsiaTheme="majorEastAsia" w:hAnsiTheme="majorHAnsi" w:cstheme="majorBidi"/>
          <w:color w:val="2F5496" w:themeColor="accent1" w:themeShade="BF"/>
          <w:sz w:val="26"/>
          <w:szCs w:val="26"/>
        </w:rPr>
      </w:pPr>
    </w:p>
    <w:p w14:paraId="35B8121D" w14:textId="3C369C1E" w:rsidR="005F2CDA" w:rsidRPr="00296D30" w:rsidRDefault="00296D30" w:rsidP="00296D30">
      <w:pPr>
        <w:pStyle w:val="Heading2"/>
        <w:numPr>
          <w:ilvl w:val="1"/>
          <w:numId w:val="5"/>
        </w:numPr>
      </w:pPr>
      <w:bookmarkStart w:id="16" w:name="_Toc3360586"/>
      <w:r>
        <w:lastRenderedPageBreak/>
        <w:t>Virtual Networks files</w:t>
      </w:r>
      <w:bookmarkEnd w:id="16"/>
    </w:p>
    <w:p w14:paraId="4A9E9583" w14:textId="77777777" w:rsidR="005556AA" w:rsidRPr="005556AA" w:rsidRDefault="005556AA" w:rsidP="005556AA">
      <w:pPr>
        <w:rPr>
          <w:rFonts w:eastAsiaTheme="majorEastAsia"/>
        </w:rPr>
      </w:pPr>
    </w:p>
    <w:p w14:paraId="21725F37" w14:textId="604DBA2D" w:rsidR="005F2CDA" w:rsidRDefault="005B4637"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Inside the “pan-fca” folder find the “Virtual_Networks” folder and clone the two Azure example files inside the same folder.</w:t>
      </w:r>
    </w:p>
    <w:p w14:paraId="28A01D4E" w14:textId="435F83F5" w:rsidR="005B4637" w:rsidRDefault="00FC1C33"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Change the name of the two files </w:t>
      </w:r>
      <w:r w:rsidR="0084362B">
        <w:rPr>
          <w:rFonts w:asciiTheme="majorHAnsi" w:eastAsiaTheme="majorEastAsia" w:hAnsiTheme="majorHAnsi" w:cstheme="majorBidi"/>
          <w:color w:val="2F5496" w:themeColor="accent1" w:themeShade="BF"/>
          <w:sz w:val="26"/>
          <w:szCs w:val="26"/>
        </w:rPr>
        <w:t>to</w:t>
      </w:r>
      <w:r w:rsidR="005B4637">
        <w:rPr>
          <w:rFonts w:asciiTheme="majorHAnsi" w:eastAsiaTheme="majorEastAsia" w:hAnsiTheme="majorHAnsi" w:cstheme="majorBidi"/>
          <w:color w:val="2F5496" w:themeColor="accent1" w:themeShade="BF"/>
          <w:sz w:val="26"/>
          <w:szCs w:val="26"/>
        </w:rPr>
        <w:t>:</w:t>
      </w:r>
    </w:p>
    <w:p w14:paraId="4A5E2E1E" w14:textId="77777777" w:rsidR="005B4637" w:rsidRDefault="0084362B"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t>
      </w:r>
      <w:r w:rsidR="00CE7ECA">
        <w:rPr>
          <w:rFonts w:asciiTheme="majorHAnsi" w:eastAsiaTheme="majorEastAsia" w:hAnsiTheme="majorHAnsi" w:cstheme="majorBidi"/>
          <w:color w:val="2F5496" w:themeColor="accent1" w:themeShade="BF"/>
          <w:sz w:val="26"/>
          <w:szCs w:val="26"/>
        </w:rPr>
        <w:t>&lt;</w:t>
      </w:r>
      <w:r w:rsidR="00100954">
        <w:rPr>
          <w:rFonts w:asciiTheme="majorHAnsi" w:eastAsiaTheme="majorEastAsia" w:hAnsiTheme="majorHAnsi" w:cstheme="majorBidi"/>
          <w:b/>
          <w:color w:val="2F5496" w:themeColor="accent1" w:themeShade="BF"/>
          <w:sz w:val="26"/>
          <w:szCs w:val="26"/>
        </w:rPr>
        <w:t>Student</w:t>
      </w:r>
      <w:r w:rsidRPr="00A71E22">
        <w:rPr>
          <w:rFonts w:asciiTheme="majorHAnsi" w:eastAsiaTheme="majorEastAsia" w:hAnsiTheme="majorHAnsi" w:cstheme="majorBidi"/>
          <w:b/>
          <w:color w:val="2F5496" w:themeColor="accent1" w:themeShade="BF"/>
          <w:sz w:val="26"/>
          <w:szCs w:val="26"/>
        </w:rPr>
        <w:t>Name</w:t>
      </w:r>
      <w:r w:rsidR="00CE7ECA">
        <w:rPr>
          <w:rFonts w:asciiTheme="majorHAnsi" w:eastAsiaTheme="majorEastAsia" w:hAnsiTheme="majorHAnsi" w:cstheme="majorBidi"/>
          <w:b/>
          <w:color w:val="2F5496" w:themeColor="accent1" w:themeShade="BF"/>
          <w:sz w:val="26"/>
          <w:szCs w:val="26"/>
        </w:rPr>
        <w:t>&gt;</w:t>
      </w:r>
      <w:r w:rsidRPr="00A71E22">
        <w:rPr>
          <w:rFonts w:asciiTheme="majorHAnsi" w:eastAsiaTheme="majorEastAsia" w:hAnsiTheme="majorHAnsi" w:cstheme="majorBidi"/>
          <w:b/>
          <w:color w:val="2F5496" w:themeColor="accent1" w:themeShade="BF"/>
          <w:sz w:val="26"/>
          <w:szCs w:val="26"/>
        </w:rPr>
        <w:t>Hub.yml”</w:t>
      </w:r>
    </w:p>
    <w:p w14:paraId="6F420FA3" w14:textId="52315A33" w:rsidR="00FC1C33" w:rsidRPr="00D64753" w:rsidRDefault="0084362B"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t>
      </w:r>
      <w:r w:rsidR="00CE7ECA">
        <w:rPr>
          <w:rFonts w:asciiTheme="majorHAnsi" w:eastAsiaTheme="majorEastAsia" w:hAnsiTheme="majorHAnsi" w:cstheme="majorBidi"/>
          <w:color w:val="2F5496" w:themeColor="accent1" w:themeShade="BF"/>
          <w:sz w:val="26"/>
          <w:szCs w:val="26"/>
        </w:rPr>
        <w:t>&lt;</w:t>
      </w:r>
      <w:r w:rsidR="00100954">
        <w:rPr>
          <w:rFonts w:asciiTheme="majorHAnsi" w:eastAsiaTheme="majorEastAsia" w:hAnsiTheme="majorHAnsi" w:cstheme="majorBidi"/>
          <w:b/>
          <w:color w:val="2F5496" w:themeColor="accent1" w:themeShade="BF"/>
          <w:sz w:val="26"/>
          <w:szCs w:val="26"/>
        </w:rPr>
        <w:t>Student</w:t>
      </w:r>
      <w:r w:rsidRPr="00A71E22">
        <w:rPr>
          <w:rFonts w:asciiTheme="majorHAnsi" w:eastAsiaTheme="majorEastAsia" w:hAnsiTheme="majorHAnsi" w:cstheme="majorBidi"/>
          <w:b/>
          <w:color w:val="2F5496" w:themeColor="accent1" w:themeShade="BF"/>
          <w:sz w:val="26"/>
          <w:szCs w:val="26"/>
        </w:rPr>
        <w:t>Nam</w:t>
      </w:r>
      <w:r w:rsidR="00CD62C9" w:rsidRPr="00A71E22">
        <w:rPr>
          <w:rFonts w:asciiTheme="majorHAnsi" w:eastAsiaTheme="majorEastAsia" w:hAnsiTheme="majorHAnsi" w:cstheme="majorBidi"/>
          <w:b/>
          <w:color w:val="2F5496" w:themeColor="accent1" w:themeShade="BF"/>
          <w:sz w:val="26"/>
          <w:szCs w:val="26"/>
        </w:rPr>
        <w:t>e</w:t>
      </w:r>
      <w:r w:rsidR="00CE7ECA">
        <w:rPr>
          <w:rFonts w:asciiTheme="majorHAnsi" w:eastAsiaTheme="majorEastAsia" w:hAnsiTheme="majorHAnsi" w:cstheme="majorBidi"/>
          <w:b/>
          <w:color w:val="2F5496" w:themeColor="accent1" w:themeShade="BF"/>
          <w:sz w:val="26"/>
          <w:szCs w:val="26"/>
        </w:rPr>
        <w:t>&gt;</w:t>
      </w:r>
      <w:r w:rsidR="00CD62C9" w:rsidRPr="00A71E22">
        <w:rPr>
          <w:rFonts w:asciiTheme="majorHAnsi" w:eastAsiaTheme="majorEastAsia" w:hAnsiTheme="majorHAnsi" w:cstheme="majorBidi"/>
          <w:b/>
          <w:color w:val="2F5496" w:themeColor="accent1" w:themeShade="BF"/>
          <w:sz w:val="26"/>
          <w:szCs w:val="26"/>
        </w:rPr>
        <w:t>Spoke</w:t>
      </w:r>
      <w:r w:rsidRPr="00A71E22">
        <w:rPr>
          <w:rFonts w:asciiTheme="majorHAnsi" w:eastAsiaTheme="majorEastAsia" w:hAnsiTheme="majorHAnsi" w:cstheme="majorBidi"/>
          <w:b/>
          <w:color w:val="2F5496" w:themeColor="accent1" w:themeShade="BF"/>
          <w:sz w:val="26"/>
          <w:szCs w:val="26"/>
        </w:rPr>
        <w:t>.yml”</w:t>
      </w:r>
      <w:r w:rsidR="00692B03" w:rsidRPr="00A71E22">
        <w:rPr>
          <w:rFonts w:asciiTheme="majorHAnsi" w:eastAsiaTheme="majorEastAsia" w:hAnsiTheme="majorHAnsi" w:cstheme="majorBidi"/>
          <w:b/>
          <w:color w:val="2F5496" w:themeColor="accent1" w:themeShade="BF"/>
          <w:sz w:val="26"/>
          <w:szCs w:val="26"/>
        </w:rPr>
        <w:t>.</w:t>
      </w:r>
    </w:p>
    <w:p w14:paraId="3BBB7954" w14:textId="77777777" w:rsidR="005F2CDA" w:rsidRDefault="005F2CDA" w:rsidP="005F2CDA">
      <w:pPr>
        <w:rPr>
          <w:rFonts w:asciiTheme="majorHAnsi" w:eastAsiaTheme="majorEastAsia" w:hAnsiTheme="majorHAnsi" w:cstheme="majorBidi"/>
          <w:b/>
          <w:color w:val="2F5496" w:themeColor="accent1" w:themeShade="BF"/>
          <w:sz w:val="26"/>
          <w:szCs w:val="26"/>
        </w:rPr>
      </w:pPr>
    </w:p>
    <w:p w14:paraId="222A55C6" w14:textId="77777777" w:rsidR="005F2CDA" w:rsidRDefault="005F2CDA" w:rsidP="005F2CDA">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noProof/>
          <w:color w:val="2F5496" w:themeColor="accent1" w:themeShade="BF"/>
          <w:sz w:val="26"/>
          <w:szCs w:val="26"/>
        </w:rPr>
        <w:drawing>
          <wp:inline distT="0" distB="0" distL="0" distR="0" wp14:anchorId="0892B73B" wp14:editId="7F8BF862">
            <wp:extent cx="3492500" cy="86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1-15 at 14.05.38.png"/>
                    <pic:cNvPicPr/>
                  </pic:nvPicPr>
                  <pic:blipFill>
                    <a:blip r:embed="rId17">
                      <a:extLst>
                        <a:ext uri="{28A0092B-C50C-407E-A947-70E740481C1C}">
                          <a14:useLocalDpi xmlns:a14="http://schemas.microsoft.com/office/drawing/2010/main" val="0"/>
                        </a:ext>
                      </a:extLst>
                    </a:blip>
                    <a:stretch>
                      <a:fillRect/>
                    </a:stretch>
                  </pic:blipFill>
                  <pic:spPr>
                    <a:xfrm>
                      <a:off x="0" y="0"/>
                      <a:ext cx="3492500" cy="863600"/>
                    </a:xfrm>
                    <a:prstGeom prst="rect">
                      <a:avLst/>
                    </a:prstGeom>
                  </pic:spPr>
                </pic:pic>
              </a:graphicData>
            </a:graphic>
          </wp:inline>
        </w:drawing>
      </w:r>
    </w:p>
    <w:p w14:paraId="4D2940A1" w14:textId="77777777" w:rsidR="005F2CDA" w:rsidRDefault="005F2CDA" w:rsidP="005F2CDA">
      <w:pPr>
        <w:rPr>
          <w:rFonts w:asciiTheme="majorHAnsi" w:eastAsiaTheme="majorEastAsia" w:hAnsiTheme="majorHAnsi" w:cstheme="majorBidi"/>
          <w:b/>
          <w:color w:val="2F5496" w:themeColor="accent1" w:themeShade="BF"/>
          <w:sz w:val="26"/>
          <w:szCs w:val="26"/>
        </w:rPr>
      </w:pPr>
    </w:p>
    <w:p w14:paraId="42A14711" w14:textId="651F4152" w:rsidR="005F2CDA" w:rsidRDefault="005F2CDA" w:rsidP="005F2CDA">
      <w:pPr>
        <w:rPr>
          <w:rFonts w:asciiTheme="majorHAnsi" w:eastAsiaTheme="majorEastAsia" w:hAnsiTheme="majorHAnsi" w:cstheme="majorBidi"/>
          <w:b/>
          <w:color w:val="2F5496" w:themeColor="accent1" w:themeShade="BF"/>
          <w:sz w:val="26"/>
          <w:szCs w:val="26"/>
        </w:rPr>
      </w:pPr>
      <w:r w:rsidRPr="00D64753">
        <w:rPr>
          <w:rFonts w:asciiTheme="majorHAnsi" w:eastAsiaTheme="majorEastAsia" w:hAnsiTheme="majorHAnsi" w:cstheme="majorBidi"/>
          <w:b/>
          <w:color w:val="2F5496" w:themeColor="accent1" w:themeShade="BF"/>
          <w:sz w:val="26"/>
          <w:szCs w:val="26"/>
        </w:rPr>
        <w:t xml:space="preserve">The Filenames are important. The Filename will be later </w:t>
      </w:r>
      <w:r w:rsidR="00A178EA">
        <w:rPr>
          <w:rFonts w:asciiTheme="majorHAnsi" w:eastAsiaTheme="majorEastAsia" w:hAnsiTheme="majorHAnsi" w:cstheme="majorBidi"/>
          <w:b/>
          <w:color w:val="2F5496" w:themeColor="accent1" w:themeShade="BF"/>
          <w:sz w:val="26"/>
          <w:szCs w:val="26"/>
        </w:rPr>
        <w:t>the name of your Resource Group.</w:t>
      </w:r>
    </w:p>
    <w:p w14:paraId="7B19C220" w14:textId="162A4BB1" w:rsidR="00A178EA" w:rsidRDefault="00A178EA" w:rsidP="005F2CDA">
      <w:pPr>
        <w:rPr>
          <w:rFonts w:asciiTheme="majorHAnsi" w:eastAsiaTheme="majorEastAsia" w:hAnsiTheme="majorHAnsi" w:cstheme="majorBidi"/>
          <w:b/>
          <w:color w:val="2F5496" w:themeColor="accent1" w:themeShade="BF"/>
          <w:sz w:val="26"/>
          <w:szCs w:val="26"/>
        </w:rPr>
      </w:pPr>
    </w:p>
    <w:p w14:paraId="6FA68E47" w14:textId="068EA2ED" w:rsidR="00422F86" w:rsidRDefault="00422F86" w:rsidP="005F2CDA">
      <w:pPr>
        <w:rPr>
          <w:rFonts w:asciiTheme="majorHAnsi" w:eastAsiaTheme="majorEastAsia" w:hAnsiTheme="majorHAnsi" w:cstheme="majorBidi"/>
          <w:color w:val="2F5496" w:themeColor="accent1" w:themeShade="BF"/>
          <w:sz w:val="26"/>
          <w:szCs w:val="26"/>
        </w:rPr>
      </w:pPr>
    </w:p>
    <w:p w14:paraId="290D1A7E" w14:textId="49C28718" w:rsidR="000C499B" w:rsidRPr="00422F86" w:rsidRDefault="006A0D5D" w:rsidP="00296D30">
      <w:pPr>
        <w:pStyle w:val="Heading2"/>
        <w:numPr>
          <w:ilvl w:val="1"/>
          <w:numId w:val="5"/>
        </w:numPr>
      </w:pPr>
      <w:bookmarkStart w:id="17" w:name="_Toc3360587"/>
      <w:r>
        <w:t>Define Hub</w:t>
      </w:r>
      <w:r w:rsidR="000C499B">
        <w:t xml:space="preserve"> Resources</w:t>
      </w:r>
      <w:bookmarkEnd w:id="17"/>
    </w:p>
    <w:p w14:paraId="071E02D2" w14:textId="77777777" w:rsidR="00422F86" w:rsidRDefault="00422F86" w:rsidP="005F2CDA">
      <w:pPr>
        <w:rPr>
          <w:rFonts w:asciiTheme="majorHAnsi" w:eastAsiaTheme="majorEastAsia" w:hAnsiTheme="majorHAnsi" w:cstheme="majorBidi"/>
          <w:b/>
          <w:color w:val="2F5496" w:themeColor="accent1" w:themeShade="BF"/>
          <w:sz w:val="26"/>
          <w:szCs w:val="26"/>
        </w:rPr>
      </w:pPr>
    </w:p>
    <w:p w14:paraId="7AE2EE3E" w14:textId="29A4698B" w:rsidR="00A178EA" w:rsidRDefault="005556AA" w:rsidP="00296D30">
      <w:pPr>
        <w:pStyle w:val="Heading3"/>
        <w:numPr>
          <w:ilvl w:val="2"/>
          <w:numId w:val="5"/>
        </w:numPr>
      </w:pPr>
      <w:bookmarkStart w:id="18" w:name="_Toc3360588"/>
      <w:r>
        <w:t>Create the Firewalls</w:t>
      </w:r>
      <w:bookmarkEnd w:id="18"/>
    </w:p>
    <w:p w14:paraId="2371D07D" w14:textId="605820D4" w:rsidR="00296D30" w:rsidRDefault="00296D30" w:rsidP="00296D30"/>
    <w:p w14:paraId="3A0D9CFA" w14:textId="7263376B" w:rsidR="00296D30" w:rsidRPr="005556AA" w:rsidRDefault="00296D30" w:rsidP="00296D30">
      <w:pPr>
        <w:rPr>
          <w:rFonts w:asciiTheme="majorHAnsi" w:eastAsiaTheme="majorEastAsia" w:hAnsiTheme="majorHAnsi" w:cstheme="majorBidi"/>
          <w:color w:val="2F5496" w:themeColor="accent1" w:themeShade="BF"/>
        </w:rPr>
      </w:pPr>
      <w:r w:rsidRPr="005556AA">
        <w:rPr>
          <w:rFonts w:asciiTheme="majorHAnsi" w:eastAsiaTheme="majorEastAsia" w:hAnsiTheme="majorHAnsi" w:cstheme="majorBidi"/>
          <w:color w:val="2F5496" w:themeColor="accent1" w:themeShade="BF"/>
        </w:rPr>
        <w:t xml:space="preserve">Open the up the </w:t>
      </w:r>
      <w:r w:rsidR="006A0D5D" w:rsidRPr="00D978A8">
        <w:rPr>
          <w:rFonts w:asciiTheme="majorHAnsi" w:eastAsiaTheme="majorEastAsia" w:hAnsiTheme="majorHAnsi" w:cstheme="majorBidi"/>
          <w:b/>
          <w:color w:val="2F5496" w:themeColor="accent1" w:themeShade="BF"/>
        </w:rPr>
        <w:t>&lt;</w:t>
      </w:r>
      <w:r w:rsidR="00100954">
        <w:rPr>
          <w:rFonts w:asciiTheme="majorHAnsi" w:eastAsiaTheme="majorEastAsia" w:hAnsiTheme="majorHAnsi" w:cstheme="majorBidi"/>
          <w:b/>
          <w:color w:val="2F5496" w:themeColor="accent1" w:themeShade="BF"/>
        </w:rPr>
        <w:t>StudentN</w:t>
      </w:r>
      <w:r w:rsidR="006A0D5D" w:rsidRPr="00D978A8">
        <w:rPr>
          <w:rFonts w:asciiTheme="majorHAnsi" w:eastAsiaTheme="majorEastAsia" w:hAnsiTheme="majorHAnsi" w:cstheme="majorBidi"/>
          <w:b/>
          <w:color w:val="2F5496" w:themeColor="accent1" w:themeShade="BF"/>
        </w:rPr>
        <w:t>ame&gt;HUB</w:t>
      </w:r>
      <w:r w:rsidRPr="00D978A8">
        <w:rPr>
          <w:rFonts w:asciiTheme="majorHAnsi" w:eastAsiaTheme="majorEastAsia" w:hAnsiTheme="majorHAnsi" w:cstheme="majorBidi"/>
          <w:b/>
          <w:color w:val="2F5496" w:themeColor="accent1" w:themeShade="BF"/>
        </w:rPr>
        <w:t>.yml</w:t>
      </w:r>
      <w:r w:rsidRPr="005556AA">
        <w:rPr>
          <w:rFonts w:asciiTheme="majorHAnsi" w:eastAsiaTheme="majorEastAsia" w:hAnsiTheme="majorHAnsi" w:cstheme="majorBidi"/>
          <w:color w:val="2F5496" w:themeColor="accent1" w:themeShade="BF"/>
        </w:rPr>
        <w:t xml:space="preserve"> file that you have created in the previous step.</w:t>
      </w:r>
    </w:p>
    <w:p w14:paraId="374C08E0" w14:textId="0C109E87" w:rsidR="00296D30" w:rsidRDefault="005B4637" w:rsidP="00296D30">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Starting from the top, modify the necessary fields:</w:t>
      </w:r>
      <w:r w:rsidR="00296D30">
        <w:rPr>
          <w:rFonts w:asciiTheme="majorHAnsi" w:eastAsiaTheme="majorEastAsia" w:hAnsiTheme="majorHAnsi" w:cstheme="majorBidi"/>
          <w:color w:val="2F5496" w:themeColor="accent1" w:themeShade="BF"/>
        </w:rPr>
        <w:t>.</w:t>
      </w:r>
    </w:p>
    <w:p w14:paraId="7AFD3BFC" w14:textId="77777777" w:rsidR="00296D30" w:rsidRDefault="00296D30" w:rsidP="00296D30">
      <w:pPr>
        <w:rPr>
          <w:rFonts w:asciiTheme="majorHAnsi" w:eastAsiaTheme="majorEastAsia" w:hAnsiTheme="majorHAnsi" w:cstheme="majorBidi"/>
          <w:color w:val="2F5496" w:themeColor="accent1" w:themeShade="BF"/>
        </w:rPr>
      </w:pPr>
    </w:p>
    <w:p w14:paraId="15065D0E"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569CD6"/>
          <w:sz w:val="18"/>
          <w:szCs w:val="18"/>
        </w:rPr>
        <w:t>firewalls</w:t>
      </w:r>
      <w:r w:rsidRPr="006639C2">
        <w:rPr>
          <w:rFonts w:ascii="Menlo" w:hAnsi="Menlo" w:cs="Menlo"/>
          <w:color w:val="D4D4D4"/>
          <w:sz w:val="18"/>
          <w:szCs w:val="18"/>
        </w:rPr>
        <w:t>:</w:t>
      </w:r>
    </w:p>
    <w:p w14:paraId="302C9410"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 </w:t>
      </w:r>
      <w:r w:rsidRPr="006639C2">
        <w:rPr>
          <w:rFonts w:ascii="Menlo" w:hAnsi="Menlo" w:cs="Menlo"/>
          <w:color w:val="569CD6"/>
          <w:sz w:val="18"/>
          <w:szCs w:val="18"/>
        </w:rPr>
        <w:t>name</w:t>
      </w:r>
      <w:r w:rsidRPr="006639C2">
        <w:rPr>
          <w:rFonts w:ascii="Menlo" w:hAnsi="Menlo" w:cs="Menlo"/>
          <w:color w:val="D4D4D4"/>
          <w:sz w:val="18"/>
          <w:szCs w:val="18"/>
        </w:rPr>
        <w:t xml:space="preserve">: </w:t>
      </w:r>
      <w:r w:rsidRPr="006639C2">
        <w:rPr>
          <w:rFonts w:ascii="Menlo" w:hAnsi="Menlo" w:cs="Menlo"/>
          <w:color w:val="CE9178"/>
          <w:sz w:val="18"/>
          <w:szCs w:val="18"/>
        </w:rPr>
        <w:t>Firewall-Set-1</w:t>
      </w:r>
    </w:p>
    <w:p w14:paraId="39390992" w14:textId="79ACFD85"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vmcount</w:t>
      </w:r>
      <w:r w:rsidRPr="006639C2">
        <w:rPr>
          <w:rFonts w:ascii="Menlo" w:hAnsi="Menlo" w:cs="Menlo"/>
          <w:color w:val="D4D4D4"/>
          <w:sz w:val="18"/>
          <w:szCs w:val="18"/>
        </w:rPr>
        <w:t xml:space="preserve">: </w:t>
      </w:r>
      <w:r w:rsidR="005B4637">
        <w:rPr>
          <w:rFonts w:ascii="Menlo" w:hAnsi="Menlo" w:cs="Menlo"/>
          <w:color w:val="B5CEA8"/>
          <w:sz w:val="18"/>
          <w:szCs w:val="18"/>
        </w:rPr>
        <w:t>2</w:t>
      </w:r>
    </w:p>
    <w:p w14:paraId="5C31051F"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fwname</w:t>
      </w:r>
      <w:r w:rsidRPr="006639C2">
        <w:rPr>
          <w:rFonts w:ascii="Menlo" w:hAnsi="Menlo" w:cs="Menlo"/>
          <w:color w:val="D4D4D4"/>
          <w:sz w:val="18"/>
          <w:szCs w:val="18"/>
        </w:rPr>
        <w:t xml:space="preserve">: </w:t>
      </w:r>
      <w:r w:rsidRPr="006639C2">
        <w:rPr>
          <w:rFonts w:ascii="Menlo" w:hAnsi="Menlo" w:cs="Menlo"/>
          <w:color w:val="CE9178"/>
          <w:sz w:val="18"/>
          <w:szCs w:val="18"/>
        </w:rPr>
        <w:t>TSVMPAN-</w:t>
      </w:r>
    </w:p>
    <w:p w14:paraId="5F9E635B"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fwvmsize</w:t>
      </w:r>
      <w:r w:rsidRPr="006639C2">
        <w:rPr>
          <w:rFonts w:ascii="Menlo" w:hAnsi="Menlo" w:cs="Menlo"/>
          <w:color w:val="D4D4D4"/>
          <w:sz w:val="18"/>
          <w:szCs w:val="18"/>
        </w:rPr>
        <w:t xml:space="preserve">: </w:t>
      </w:r>
      <w:r w:rsidRPr="006639C2">
        <w:rPr>
          <w:rFonts w:ascii="Menlo" w:hAnsi="Menlo" w:cs="Menlo"/>
          <w:color w:val="CE9178"/>
          <w:sz w:val="18"/>
          <w:szCs w:val="18"/>
        </w:rPr>
        <w:t>Standard_D3_v2</w:t>
      </w:r>
    </w:p>
    <w:p w14:paraId="5A5685E1" w14:textId="2C41278E"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6A9955"/>
          <w:sz w:val="18"/>
          <w:szCs w:val="18"/>
        </w:rPr>
        <w:t>#https://knowledgebase.paloaltonetworks.com/KCSArticleDetail?id=kA10g000000ClD7CAK</w:t>
      </w:r>
    </w:p>
    <w:p w14:paraId="445AF130"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avsetname</w:t>
      </w:r>
      <w:r w:rsidRPr="006639C2">
        <w:rPr>
          <w:rFonts w:ascii="Menlo" w:hAnsi="Menlo" w:cs="Menlo"/>
          <w:color w:val="D4D4D4"/>
          <w:sz w:val="18"/>
          <w:szCs w:val="18"/>
        </w:rPr>
        <w:t xml:space="preserve">: </w:t>
      </w:r>
      <w:r w:rsidRPr="006639C2">
        <w:rPr>
          <w:rFonts w:ascii="Menlo" w:hAnsi="Menlo" w:cs="Menlo"/>
          <w:color w:val="CE9178"/>
          <w:sz w:val="18"/>
          <w:szCs w:val="18"/>
        </w:rPr>
        <w:t>"AzureAV"</w:t>
      </w:r>
    </w:p>
    <w:p w14:paraId="6FE3A037"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fw_version</w:t>
      </w:r>
      <w:r w:rsidRPr="006639C2">
        <w:rPr>
          <w:rFonts w:ascii="Menlo" w:hAnsi="Menlo" w:cs="Menlo"/>
          <w:color w:val="D4D4D4"/>
          <w:sz w:val="18"/>
          <w:szCs w:val="18"/>
        </w:rPr>
        <w:t xml:space="preserve">: </w:t>
      </w:r>
      <w:r w:rsidRPr="006639C2">
        <w:rPr>
          <w:rFonts w:ascii="Menlo" w:hAnsi="Menlo" w:cs="Menlo"/>
          <w:color w:val="CE9178"/>
          <w:sz w:val="18"/>
          <w:szCs w:val="18"/>
        </w:rPr>
        <w:t>latest</w:t>
      </w:r>
    </w:p>
    <w:p w14:paraId="0A865FC3"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6A9955"/>
          <w:sz w:val="18"/>
          <w:szCs w:val="18"/>
        </w:rPr>
        <w:t># 7.1.0 / 8.0.0 / 8.1.0 = latest</w:t>
      </w:r>
    </w:p>
    <w:p w14:paraId="60146007"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fw_sku</w:t>
      </w:r>
      <w:r w:rsidRPr="006639C2">
        <w:rPr>
          <w:rFonts w:ascii="Menlo" w:hAnsi="Menlo" w:cs="Menlo"/>
          <w:color w:val="D4D4D4"/>
          <w:sz w:val="18"/>
          <w:szCs w:val="18"/>
        </w:rPr>
        <w:t xml:space="preserve">: </w:t>
      </w:r>
      <w:r w:rsidRPr="006639C2">
        <w:rPr>
          <w:rFonts w:ascii="Menlo" w:hAnsi="Menlo" w:cs="Menlo"/>
          <w:color w:val="CE9178"/>
          <w:sz w:val="18"/>
          <w:szCs w:val="18"/>
        </w:rPr>
        <w:t>byol</w:t>
      </w:r>
    </w:p>
    <w:p w14:paraId="08B4E27C"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6A9955"/>
          <w:sz w:val="18"/>
          <w:szCs w:val="18"/>
        </w:rPr>
        <w:t xml:space="preserve"># byol / bundl1 / bundle2 </w:t>
      </w:r>
    </w:p>
    <w:p w14:paraId="1E615EC7"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Username</w:t>
      </w:r>
      <w:r w:rsidRPr="006639C2">
        <w:rPr>
          <w:rFonts w:ascii="Menlo" w:hAnsi="Menlo" w:cs="Menlo"/>
          <w:color w:val="D4D4D4"/>
          <w:sz w:val="18"/>
          <w:szCs w:val="18"/>
        </w:rPr>
        <w:t xml:space="preserve">: </w:t>
      </w:r>
      <w:r w:rsidRPr="006639C2">
        <w:rPr>
          <w:rFonts w:ascii="Menlo" w:hAnsi="Menlo" w:cs="Menlo"/>
          <w:color w:val="CE9178"/>
          <w:sz w:val="18"/>
          <w:szCs w:val="18"/>
        </w:rPr>
        <w:t>fwadmin</w:t>
      </w:r>
    </w:p>
    <w:p w14:paraId="187DC6D2"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Password</w:t>
      </w:r>
      <w:r w:rsidRPr="006639C2">
        <w:rPr>
          <w:rFonts w:ascii="Menlo" w:hAnsi="Menlo" w:cs="Menlo"/>
          <w:color w:val="D4D4D4"/>
          <w:sz w:val="18"/>
          <w:szCs w:val="18"/>
        </w:rPr>
        <w:t xml:space="preserve">: </w:t>
      </w:r>
      <w:r w:rsidRPr="006639C2">
        <w:rPr>
          <w:rFonts w:ascii="Menlo" w:hAnsi="Menlo" w:cs="Menlo"/>
          <w:color w:val="CE9178"/>
          <w:sz w:val="18"/>
          <w:szCs w:val="18"/>
        </w:rPr>
        <w:t>Paloalto123</w:t>
      </w:r>
    </w:p>
    <w:p w14:paraId="74CF97A5" w14:textId="7544D63D" w:rsidR="003D6669" w:rsidRDefault="006639C2" w:rsidP="00296D30">
      <w:r>
        <w:br w:type="page"/>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4320"/>
        <w:gridCol w:w="4945"/>
      </w:tblGrid>
      <w:tr w:rsidR="005B4637" w:rsidRPr="00051E38" w14:paraId="2AF0C590" w14:textId="77777777" w:rsidTr="005B4637">
        <w:trPr>
          <w:trHeight w:val="322"/>
        </w:trPr>
        <w:tc>
          <w:tcPr>
            <w:tcW w:w="1525" w:type="dxa"/>
            <w:shd w:val="clear" w:color="auto" w:fill="auto"/>
            <w:noWrap/>
            <w:hideMark/>
          </w:tcPr>
          <w:p w14:paraId="2B418B3E" w14:textId="77777777" w:rsidR="005B4637" w:rsidRPr="00051E38" w:rsidRDefault="005B4637" w:rsidP="005B4637">
            <w:pPr>
              <w:rPr>
                <w:rFonts w:ascii="Calibri Light" w:hAnsi="Calibri Light" w:cs="Calibri Light"/>
                <w:b/>
                <w:bCs/>
                <w:color w:val="305496"/>
              </w:rPr>
            </w:pPr>
            <w:r w:rsidRPr="00051E38">
              <w:rPr>
                <w:rFonts w:ascii="Calibri Light" w:hAnsi="Calibri Light" w:cs="Calibri Light"/>
                <w:b/>
                <w:bCs/>
                <w:color w:val="305496"/>
              </w:rPr>
              <w:lastRenderedPageBreak/>
              <w:t>name:</w:t>
            </w:r>
          </w:p>
        </w:tc>
        <w:tc>
          <w:tcPr>
            <w:tcW w:w="4320" w:type="dxa"/>
            <w:shd w:val="clear" w:color="auto" w:fill="auto"/>
            <w:noWrap/>
            <w:hideMark/>
          </w:tcPr>
          <w:p w14:paraId="0C879A00" w14:textId="77777777" w:rsidR="005B4637" w:rsidRPr="00051E38" w:rsidRDefault="005B4637" w:rsidP="005B4637">
            <w:pPr>
              <w:rPr>
                <w:rFonts w:ascii="Calibri Light" w:hAnsi="Calibri Light" w:cs="Calibri Light"/>
                <w:color w:val="305496"/>
              </w:rPr>
            </w:pPr>
            <w:r w:rsidRPr="00051E38">
              <w:rPr>
                <w:rFonts w:ascii="Calibri Light" w:hAnsi="Calibri Light" w:cs="Calibri Light"/>
                <w:color w:val="305496"/>
              </w:rPr>
              <w:t xml:space="preserve">This is Generic name not visible in Azure. </w:t>
            </w:r>
          </w:p>
        </w:tc>
        <w:tc>
          <w:tcPr>
            <w:tcW w:w="4945" w:type="dxa"/>
            <w:shd w:val="clear" w:color="auto" w:fill="auto"/>
            <w:noWrap/>
            <w:hideMark/>
          </w:tcPr>
          <w:p w14:paraId="492BA89F" w14:textId="77777777" w:rsidR="005B4637" w:rsidRPr="00051E38" w:rsidRDefault="005B4637" w:rsidP="005B4637">
            <w:pPr>
              <w:rPr>
                <w:rFonts w:ascii="Calibri" w:hAnsi="Calibri" w:cs="Calibri"/>
                <w:color w:val="305496"/>
              </w:rPr>
            </w:pPr>
            <w:r w:rsidRPr="00051E38">
              <w:rPr>
                <w:rFonts w:ascii="Calibri" w:hAnsi="Calibri" w:cs="Calibri"/>
                <w:color w:val="305496"/>
              </w:rPr>
              <w:t>Add your initials to make the name unique.</w:t>
            </w:r>
          </w:p>
        </w:tc>
      </w:tr>
      <w:tr w:rsidR="005B4637" w:rsidRPr="00051E38" w14:paraId="7C0278C2" w14:textId="77777777" w:rsidTr="005B4637">
        <w:trPr>
          <w:trHeight w:val="322"/>
        </w:trPr>
        <w:tc>
          <w:tcPr>
            <w:tcW w:w="1525" w:type="dxa"/>
            <w:shd w:val="clear" w:color="auto" w:fill="auto"/>
            <w:noWrap/>
            <w:hideMark/>
          </w:tcPr>
          <w:p w14:paraId="71D7EB11" w14:textId="77777777" w:rsidR="005B4637" w:rsidRPr="00051E38" w:rsidRDefault="005B4637" w:rsidP="005B4637">
            <w:pPr>
              <w:rPr>
                <w:rFonts w:ascii="Calibri Light" w:hAnsi="Calibri Light" w:cs="Calibri Light"/>
                <w:b/>
                <w:bCs/>
                <w:color w:val="305496"/>
              </w:rPr>
            </w:pPr>
            <w:r w:rsidRPr="00051E38">
              <w:rPr>
                <w:rFonts w:ascii="Calibri Light" w:hAnsi="Calibri Light" w:cs="Calibri Light"/>
                <w:b/>
                <w:bCs/>
                <w:color w:val="305496"/>
              </w:rPr>
              <w:t>vmcount:</w:t>
            </w:r>
          </w:p>
        </w:tc>
        <w:tc>
          <w:tcPr>
            <w:tcW w:w="4320" w:type="dxa"/>
            <w:shd w:val="clear" w:color="auto" w:fill="auto"/>
            <w:noWrap/>
            <w:hideMark/>
          </w:tcPr>
          <w:p w14:paraId="0361EF81" w14:textId="77777777" w:rsidR="005B4637" w:rsidRPr="00051E38" w:rsidRDefault="005B4637" w:rsidP="005B4637">
            <w:pPr>
              <w:rPr>
                <w:rFonts w:ascii="Calibri Light" w:hAnsi="Calibri Light" w:cs="Calibri Light"/>
                <w:color w:val="305496"/>
              </w:rPr>
            </w:pPr>
            <w:r w:rsidRPr="00051E38">
              <w:rPr>
                <w:rFonts w:ascii="Calibri Light" w:hAnsi="Calibri Light" w:cs="Calibri Light"/>
                <w:color w:val="305496"/>
              </w:rPr>
              <w:t xml:space="preserve">Select how many Firewalls you want to deploy in the AVSet. </w:t>
            </w:r>
          </w:p>
        </w:tc>
        <w:tc>
          <w:tcPr>
            <w:tcW w:w="4945" w:type="dxa"/>
            <w:shd w:val="clear" w:color="auto" w:fill="auto"/>
            <w:noWrap/>
            <w:hideMark/>
          </w:tcPr>
          <w:p w14:paraId="5F2DD2F2" w14:textId="77777777" w:rsidR="005B4637" w:rsidRPr="00051E38" w:rsidRDefault="005B4637" w:rsidP="005B4637">
            <w:pPr>
              <w:rPr>
                <w:rFonts w:ascii="Calibri" w:hAnsi="Calibri" w:cs="Calibri"/>
                <w:color w:val="305496"/>
              </w:rPr>
            </w:pPr>
            <w:r w:rsidRPr="00051E38">
              <w:rPr>
                <w:rFonts w:ascii="Calibri" w:hAnsi="Calibri" w:cs="Calibri"/>
                <w:color w:val="305496"/>
              </w:rPr>
              <w:t>2 are required to complete the lab.</w:t>
            </w:r>
          </w:p>
        </w:tc>
      </w:tr>
      <w:tr w:rsidR="005B4637" w:rsidRPr="00051E38" w14:paraId="158F0CEB" w14:textId="77777777" w:rsidTr="005B4637">
        <w:trPr>
          <w:trHeight w:val="322"/>
        </w:trPr>
        <w:tc>
          <w:tcPr>
            <w:tcW w:w="1525" w:type="dxa"/>
            <w:shd w:val="clear" w:color="auto" w:fill="auto"/>
            <w:noWrap/>
            <w:hideMark/>
          </w:tcPr>
          <w:p w14:paraId="05DFAB6F" w14:textId="77777777" w:rsidR="005B4637" w:rsidRPr="00051E38" w:rsidRDefault="005B4637" w:rsidP="005B4637">
            <w:pPr>
              <w:rPr>
                <w:rFonts w:ascii="Calibri Light" w:hAnsi="Calibri Light" w:cs="Calibri Light"/>
                <w:b/>
                <w:bCs/>
                <w:color w:val="305496"/>
              </w:rPr>
            </w:pPr>
            <w:r w:rsidRPr="00051E38">
              <w:rPr>
                <w:rFonts w:ascii="Calibri Light" w:hAnsi="Calibri Light" w:cs="Calibri Light"/>
                <w:b/>
                <w:bCs/>
                <w:color w:val="305496"/>
              </w:rPr>
              <w:t>fwvmsize:</w:t>
            </w:r>
          </w:p>
        </w:tc>
        <w:tc>
          <w:tcPr>
            <w:tcW w:w="4320" w:type="dxa"/>
            <w:shd w:val="clear" w:color="auto" w:fill="auto"/>
            <w:noWrap/>
            <w:hideMark/>
          </w:tcPr>
          <w:p w14:paraId="70C065A9" w14:textId="77777777" w:rsidR="005B4637" w:rsidRPr="00051E38" w:rsidRDefault="005B4637" w:rsidP="005B4637">
            <w:pPr>
              <w:rPr>
                <w:rFonts w:ascii="Calibri Light" w:hAnsi="Calibri Light" w:cs="Calibri Light"/>
                <w:color w:val="305496"/>
              </w:rPr>
            </w:pPr>
            <w:r w:rsidRPr="00051E38">
              <w:rPr>
                <w:rFonts w:ascii="Calibri Light" w:hAnsi="Calibri Light" w:cs="Calibri Light"/>
                <w:color w:val="305496"/>
              </w:rPr>
              <w:t xml:space="preserve">Here you can define which VM Size you want to. </w:t>
            </w:r>
          </w:p>
        </w:tc>
        <w:tc>
          <w:tcPr>
            <w:tcW w:w="4945" w:type="dxa"/>
            <w:shd w:val="clear" w:color="auto" w:fill="auto"/>
            <w:noWrap/>
            <w:hideMark/>
          </w:tcPr>
          <w:p w14:paraId="20090845" w14:textId="77777777" w:rsidR="005B4637" w:rsidRPr="00051E38" w:rsidRDefault="005B4637" w:rsidP="005B4637">
            <w:pPr>
              <w:rPr>
                <w:rFonts w:ascii="Calibri" w:hAnsi="Calibri" w:cs="Calibri"/>
                <w:color w:val="305496"/>
              </w:rPr>
            </w:pPr>
            <w:r w:rsidRPr="00051E38">
              <w:rPr>
                <w:rFonts w:ascii="Calibri" w:hAnsi="Calibri" w:cs="Calibri"/>
                <w:color w:val="305496"/>
              </w:rPr>
              <w:t>No changes needed.</w:t>
            </w:r>
          </w:p>
        </w:tc>
      </w:tr>
      <w:tr w:rsidR="005B4637" w:rsidRPr="00051E38" w14:paraId="79A66110" w14:textId="77777777" w:rsidTr="005B4637">
        <w:trPr>
          <w:trHeight w:val="322"/>
        </w:trPr>
        <w:tc>
          <w:tcPr>
            <w:tcW w:w="1525" w:type="dxa"/>
            <w:shd w:val="clear" w:color="auto" w:fill="auto"/>
            <w:noWrap/>
            <w:hideMark/>
          </w:tcPr>
          <w:p w14:paraId="2BEF62A6" w14:textId="77777777" w:rsidR="005B4637" w:rsidRPr="00051E38" w:rsidRDefault="005B4637" w:rsidP="005B4637">
            <w:pPr>
              <w:rPr>
                <w:rFonts w:ascii="Calibri Light" w:hAnsi="Calibri Light" w:cs="Calibri Light"/>
                <w:b/>
                <w:bCs/>
                <w:color w:val="305496"/>
              </w:rPr>
            </w:pPr>
            <w:r w:rsidRPr="00051E38">
              <w:rPr>
                <w:rFonts w:ascii="Calibri Light" w:hAnsi="Calibri Light" w:cs="Calibri Light"/>
                <w:b/>
                <w:bCs/>
                <w:color w:val="305496"/>
              </w:rPr>
              <w:t>avsetname:</w:t>
            </w:r>
          </w:p>
        </w:tc>
        <w:tc>
          <w:tcPr>
            <w:tcW w:w="4320" w:type="dxa"/>
            <w:shd w:val="clear" w:color="auto" w:fill="auto"/>
            <w:noWrap/>
            <w:hideMark/>
          </w:tcPr>
          <w:p w14:paraId="19A83487" w14:textId="77777777" w:rsidR="005B4637" w:rsidRPr="00051E38" w:rsidRDefault="005B4637" w:rsidP="005B4637">
            <w:pPr>
              <w:rPr>
                <w:rFonts w:ascii="Calibri Light" w:hAnsi="Calibri Light" w:cs="Calibri Light"/>
                <w:color w:val="305496"/>
              </w:rPr>
            </w:pPr>
            <w:r w:rsidRPr="00051E38">
              <w:rPr>
                <w:rFonts w:ascii="Calibri Light" w:hAnsi="Calibri Light" w:cs="Calibri Light"/>
                <w:color w:val="305496"/>
              </w:rPr>
              <w:t xml:space="preserve">Here you define the name of the Avaibility-Set. </w:t>
            </w:r>
          </w:p>
        </w:tc>
        <w:tc>
          <w:tcPr>
            <w:tcW w:w="4945" w:type="dxa"/>
            <w:shd w:val="clear" w:color="auto" w:fill="auto"/>
            <w:noWrap/>
            <w:hideMark/>
          </w:tcPr>
          <w:p w14:paraId="64F3D7B0" w14:textId="77777777" w:rsidR="005B4637" w:rsidRPr="00051E38" w:rsidRDefault="005B4637" w:rsidP="005B4637">
            <w:pPr>
              <w:rPr>
                <w:rFonts w:ascii="Calibri" w:hAnsi="Calibri" w:cs="Calibri"/>
                <w:color w:val="305496"/>
              </w:rPr>
            </w:pPr>
            <w:r w:rsidRPr="00051E38">
              <w:rPr>
                <w:rFonts w:ascii="Calibri" w:hAnsi="Calibri" w:cs="Calibri"/>
                <w:color w:val="305496"/>
              </w:rPr>
              <w:t>Add your initials to make the name unique.</w:t>
            </w:r>
          </w:p>
        </w:tc>
      </w:tr>
      <w:tr w:rsidR="005B4637" w:rsidRPr="00051E38" w14:paraId="1D354268" w14:textId="77777777" w:rsidTr="005B4637">
        <w:trPr>
          <w:trHeight w:val="322"/>
        </w:trPr>
        <w:tc>
          <w:tcPr>
            <w:tcW w:w="1525" w:type="dxa"/>
            <w:shd w:val="clear" w:color="auto" w:fill="auto"/>
            <w:noWrap/>
            <w:hideMark/>
          </w:tcPr>
          <w:p w14:paraId="7EE692C0" w14:textId="77777777" w:rsidR="005B4637" w:rsidRPr="00051E38" w:rsidRDefault="005B4637" w:rsidP="005B4637">
            <w:pPr>
              <w:rPr>
                <w:rFonts w:ascii="Calibri Light" w:hAnsi="Calibri Light" w:cs="Calibri Light"/>
                <w:b/>
                <w:bCs/>
                <w:color w:val="305496"/>
              </w:rPr>
            </w:pPr>
            <w:r w:rsidRPr="00051E38">
              <w:rPr>
                <w:rFonts w:ascii="Calibri Light" w:hAnsi="Calibri Light" w:cs="Calibri Light"/>
                <w:b/>
                <w:bCs/>
                <w:color w:val="305496"/>
              </w:rPr>
              <w:t>fw version:</w:t>
            </w:r>
          </w:p>
        </w:tc>
        <w:tc>
          <w:tcPr>
            <w:tcW w:w="4320" w:type="dxa"/>
            <w:shd w:val="clear" w:color="auto" w:fill="auto"/>
            <w:noWrap/>
            <w:hideMark/>
          </w:tcPr>
          <w:p w14:paraId="6E98DE56" w14:textId="77777777" w:rsidR="005B4637" w:rsidRPr="00051E38" w:rsidRDefault="005B4637" w:rsidP="005B4637">
            <w:pPr>
              <w:rPr>
                <w:rFonts w:ascii="Calibri Light" w:hAnsi="Calibri Light" w:cs="Calibri Light"/>
                <w:color w:val="305496"/>
              </w:rPr>
            </w:pPr>
            <w:r w:rsidRPr="00051E38">
              <w:rPr>
                <w:rFonts w:ascii="Calibri Light" w:hAnsi="Calibri Light" w:cs="Calibri Light"/>
                <w:color w:val="305496"/>
              </w:rPr>
              <w:t>Here you can define the PANOS Version (latest = 8.1.0)</w:t>
            </w:r>
          </w:p>
        </w:tc>
        <w:tc>
          <w:tcPr>
            <w:tcW w:w="4945" w:type="dxa"/>
            <w:shd w:val="clear" w:color="auto" w:fill="auto"/>
            <w:noWrap/>
            <w:hideMark/>
          </w:tcPr>
          <w:p w14:paraId="79967C8E" w14:textId="77777777" w:rsidR="005B4637" w:rsidRPr="00051E38" w:rsidRDefault="005B4637" w:rsidP="005B4637">
            <w:pPr>
              <w:rPr>
                <w:rFonts w:ascii="Calibri" w:hAnsi="Calibri" w:cs="Calibri"/>
                <w:color w:val="305496"/>
              </w:rPr>
            </w:pPr>
            <w:r w:rsidRPr="00051E38">
              <w:rPr>
                <w:rFonts w:ascii="Calibri" w:hAnsi="Calibri" w:cs="Calibri"/>
                <w:color w:val="305496"/>
              </w:rPr>
              <w:t>No changes needed.</w:t>
            </w:r>
          </w:p>
        </w:tc>
      </w:tr>
      <w:tr w:rsidR="005B4637" w:rsidRPr="00051E38" w14:paraId="3D5D1F35" w14:textId="77777777" w:rsidTr="005B4637">
        <w:trPr>
          <w:trHeight w:val="322"/>
        </w:trPr>
        <w:tc>
          <w:tcPr>
            <w:tcW w:w="1525" w:type="dxa"/>
            <w:shd w:val="clear" w:color="auto" w:fill="auto"/>
            <w:noWrap/>
            <w:hideMark/>
          </w:tcPr>
          <w:p w14:paraId="1F415C23" w14:textId="77777777" w:rsidR="005B4637" w:rsidRPr="00051E38" w:rsidRDefault="005B4637" w:rsidP="005B4637">
            <w:pPr>
              <w:rPr>
                <w:rFonts w:ascii="Calibri Light" w:hAnsi="Calibri Light" w:cs="Calibri Light"/>
                <w:b/>
                <w:bCs/>
                <w:color w:val="305496"/>
              </w:rPr>
            </w:pPr>
            <w:r w:rsidRPr="00051E38">
              <w:rPr>
                <w:rFonts w:ascii="Calibri Light" w:hAnsi="Calibri Light" w:cs="Calibri Light"/>
                <w:b/>
                <w:bCs/>
                <w:color w:val="305496"/>
              </w:rPr>
              <w:t>Username:</w:t>
            </w:r>
          </w:p>
        </w:tc>
        <w:tc>
          <w:tcPr>
            <w:tcW w:w="4320" w:type="dxa"/>
            <w:shd w:val="clear" w:color="auto" w:fill="auto"/>
            <w:noWrap/>
            <w:hideMark/>
          </w:tcPr>
          <w:p w14:paraId="297861B7" w14:textId="77777777" w:rsidR="005B4637" w:rsidRPr="00051E38" w:rsidRDefault="005B4637" w:rsidP="005B4637">
            <w:pPr>
              <w:rPr>
                <w:rFonts w:ascii="Calibri Light" w:hAnsi="Calibri Light" w:cs="Calibri Light"/>
                <w:color w:val="305496"/>
              </w:rPr>
            </w:pPr>
            <w:r w:rsidRPr="00051E38">
              <w:rPr>
                <w:rFonts w:ascii="Calibri Light" w:hAnsi="Calibri Light" w:cs="Calibri Light"/>
                <w:color w:val="305496"/>
              </w:rPr>
              <w:t>Define a username (min. 5 characters)</w:t>
            </w:r>
          </w:p>
        </w:tc>
        <w:tc>
          <w:tcPr>
            <w:tcW w:w="4945" w:type="dxa"/>
            <w:shd w:val="clear" w:color="auto" w:fill="auto"/>
            <w:noWrap/>
            <w:hideMark/>
          </w:tcPr>
          <w:p w14:paraId="0A496966" w14:textId="77777777" w:rsidR="005B4637" w:rsidRPr="00051E38" w:rsidRDefault="005B4637" w:rsidP="005B4637">
            <w:pPr>
              <w:rPr>
                <w:rFonts w:ascii="Calibri" w:hAnsi="Calibri" w:cs="Calibri"/>
                <w:color w:val="305496"/>
              </w:rPr>
            </w:pPr>
            <w:r w:rsidRPr="00051E38">
              <w:rPr>
                <w:rFonts w:ascii="Calibri" w:hAnsi="Calibri" w:cs="Calibri"/>
                <w:color w:val="305496"/>
              </w:rPr>
              <w:t>Change as indicated</w:t>
            </w:r>
          </w:p>
        </w:tc>
      </w:tr>
      <w:tr w:rsidR="005B4637" w:rsidRPr="00051E38" w14:paraId="1960524B" w14:textId="77777777" w:rsidTr="005B4637">
        <w:trPr>
          <w:trHeight w:val="322"/>
        </w:trPr>
        <w:tc>
          <w:tcPr>
            <w:tcW w:w="1525" w:type="dxa"/>
            <w:shd w:val="clear" w:color="auto" w:fill="auto"/>
            <w:noWrap/>
            <w:hideMark/>
          </w:tcPr>
          <w:p w14:paraId="38831417" w14:textId="77777777" w:rsidR="005B4637" w:rsidRPr="00051E38" w:rsidRDefault="005B4637" w:rsidP="005B4637">
            <w:pPr>
              <w:rPr>
                <w:rFonts w:ascii="Calibri Light" w:hAnsi="Calibri Light" w:cs="Calibri Light"/>
                <w:b/>
                <w:bCs/>
                <w:color w:val="305496"/>
              </w:rPr>
            </w:pPr>
            <w:r w:rsidRPr="00051E38">
              <w:rPr>
                <w:rFonts w:ascii="Calibri Light" w:hAnsi="Calibri Light" w:cs="Calibri Light"/>
                <w:b/>
                <w:bCs/>
                <w:color w:val="305496"/>
              </w:rPr>
              <w:t>Password:</w:t>
            </w:r>
          </w:p>
        </w:tc>
        <w:tc>
          <w:tcPr>
            <w:tcW w:w="4320" w:type="dxa"/>
            <w:shd w:val="clear" w:color="auto" w:fill="auto"/>
            <w:noWrap/>
            <w:hideMark/>
          </w:tcPr>
          <w:p w14:paraId="17A6760C" w14:textId="77777777" w:rsidR="005B4637" w:rsidRPr="00051E38" w:rsidRDefault="005B4637" w:rsidP="005B4637">
            <w:pPr>
              <w:rPr>
                <w:rFonts w:ascii="Calibri Light" w:hAnsi="Calibri Light" w:cs="Calibri Light"/>
                <w:color w:val="305496"/>
              </w:rPr>
            </w:pPr>
            <w:r w:rsidRPr="00051E38">
              <w:rPr>
                <w:rFonts w:ascii="Calibri Light" w:hAnsi="Calibri Light" w:cs="Calibri Light"/>
                <w:color w:val="305496"/>
              </w:rPr>
              <w:t>Define a Password (min 12 characters, min 1 capital and min 1 number)</w:t>
            </w:r>
          </w:p>
        </w:tc>
        <w:tc>
          <w:tcPr>
            <w:tcW w:w="4945" w:type="dxa"/>
            <w:shd w:val="clear" w:color="auto" w:fill="auto"/>
            <w:noWrap/>
            <w:hideMark/>
          </w:tcPr>
          <w:p w14:paraId="680B6CF8" w14:textId="77777777" w:rsidR="005B4637" w:rsidRPr="00051E38" w:rsidRDefault="005B4637" w:rsidP="005B4637">
            <w:pPr>
              <w:rPr>
                <w:rFonts w:ascii="Calibri" w:hAnsi="Calibri" w:cs="Calibri"/>
                <w:color w:val="305496"/>
              </w:rPr>
            </w:pPr>
            <w:r w:rsidRPr="00051E38">
              <w:rPr>
                <w:rFonts w:ascii="Calibri" w:hAnsi="Calibri" w:cs="Calibri"/>
                <w:color w:val="305496"/>
              </w:rPr>
              <w:t>Change as indicated</w:t>
            </w:r>
          </w:p>
        </w:tc>
      </w:tr>
    </w:tbl>
    <w:p w14:paraId="650B307F" w14:textId="79505917" w:rsidR="00941B89" w:rsidRDefault="00941B89" w:rsidP="00296D30">
      <w:pPr>
        <w:rPr>
          <w:rFonts w:asciiTheme="majorHAnsi" w:eastAsiaTheme="majorEastAsia" w:hAnsiTheme="majorHAnsi" w:cstheme="majorBidi"/>
          <w:color w:val="2F5496" w:themeColor="accent1" w:themeShade="BF"/>
        </w:rPr>
      </w:pPr>
    </w:p>
    <w:p w14:paraId="394E89BD" w14:textId="77777777" w:rsidR="005B4637" w:rsidRPr="00051E38" w:rsidRDefault="005B4637" w:rsidP="005B4637">
      <w:pPr>
        <w:jc w:val="center"/>
        <w:rPr>
          <w:rFonts w:eastAsiaTheme="majorEastAsia" w:cstheme="majorBidi"/>
          <w:b/>
          <w:color w:val="FF0000"/>
          <w:sz w:val="28"/>
          <w:szCs w:val="28"/>
        </w:rPr>
      </w:pPr>
      <w:r w:rsidRPr="00051E38">
        <w:rPr>
          <w:rFonts w:eastAsiaTheme="majorEastAsia" w:cstheme="majorBidi"/>
          <w:b/>
          <w:color w:val="FF0000"/>
          <w:sz w:val="28"/>
          <w:szCs w:val="28"/>
          <w:highlight w:val="yellow"/>
        </w:rPr>
        <w:t>***Don’t use the Default Values for Username and Password***</w:t>
      </w:r>
    </w:p>
    <w:p w14:paraId="66823133" w14:textId="7C47AF7F" w:rsidR="00941B89" w:rsidRDefault="00941B89" w:rsidP="00296D30">
      <w:pPr>
        <w:rPr>
          <w:rFonts w:asciiTheme="majorHAnsi" w:eastAsiaTheme="majorEastAsia" w:hAnsiTheme="majorHAnsi" w:cstheme="majorBidi"/>
          <w:color w:val="2F5496" w:themeColor="accent1" w:themeShade="BF"/>
        </w:rPr>
      </w:pPr>
    </w:p>
    <w:p w14:paraId="2B56A3B8" w14:textId="77777777" w:rsidR="00941B89" w:rsidRPr="00910744" w:rsidRDefault="00941B89" w:rsidP="00296D30">
      <w:pPr>
        <w:rPr>
          <w:rFonts w:asciiTheme="majorHAnsi" w:eastAsiaTheme="majorEastAsia" w:hAnsiTheme="majorHAnsi" w:cstheme="majorBidi"/>
          <w:color w:val="2F5496" w:themeColor="accent1" w:themeShade="BF"/>
        </w:rPr>
      </w:pPr>
    </w:p>
    <w:p w14:paraId="024F6F2F" w14:textId="5FD6C518" w:rsidR="00296D30" w:rsidRDefault="00296D30" w:rsidP="00296D30">
      <w:pPr>
        <w:pStyle w:val="Heading3"/>
        <w:numPr>
          <w:ilvl w:val="2"/>
          <w:numId w:val="5"/>
        </w:numPr>
      </w:pPr>
      <w:bookmarkStart w:id="19" w:name="_Toc3360589"/>
      <w:r>
        <w:t>Creating Load Balancers</w:t>
      </w:r>
      <w:bookmarkEnd w:id="19"/>
    </w:p>
    <w:p w14:paraId="4D541DDB" w14:textId="2F0A493B" w:rsidR="00E35D7A" w:rsidRDefault="00E35D7A" w:rsidP="00E35D7A"/>
    <w:p w14:paraId="38A81AC6" w14:textId="03BFDF3D" w:rsidR="00E35D7A" w:rsidRPr="00E35D7A" w:rsidRDefault="00E35D7A" w:rsidP="00E35D7A">
      <w:pPr>
        <w:rPr>
          <w:rFonts w:asciiTheme="majorHAnsi" w:eastAsiaTheme="majorEastAsia" w:hAnsiTheme="majorHAnsi" w:cstheme="majorBidi"/>
          <w:color w:val="2F5496" w:themeColor="accent1" w:themeShade="BF"/>
        </w:rPr>
      </w:pPr>
      <w:r w:rsidRPr="00E35D7A">
        <w:rPr>
          <w:rFonts w:asciiTheme="majorHAnsi" w:eastAsiaTheme="majorEastAsia" w:hAnsiTheme="majorHAnsi" w:cstheme="majorBidi"/>
          <w:color w:val="2F5496" w:themeColor="accent1" w:themeShade="BF"/>
        </w:rPr>
        <w:t>In this part you can configure Load Balancer. The script will by default create an Standard Load Balancer. It is not needed to define an “Private” and “Public Load Balancer”</w:t>
      </w:r>
      <w:r>
        <w:rPr>
          <w:rFonts w:asciiTheme="majorHAnsi" w:eastAsiaTheme="majorEastAsia" w:hAnsiTheme="majorHAnsi" w:cstheme="majorBidi"/>
          <w:color w:val="2F5496" w:themeColor="accent1" w:themeShade="BF"/>
        </w:rPr>
        <w:t>.</w:t>
      </w:r>
    </w:p>
    <w:p w14:paraId="0B530057" w14:textId="1D1C39E3" w:rsidR="005556AA" w:rsidRPr="005556AA" w:rsidRDefault="005556AA" w:rsidP="005F2CDA">
      <w:pPr>
        <w:rPr>
          <w:rFonts w:asciiTheme="majorHAnsi" w:eastAsiaTheme="majorEastAsia" w:hAnsiTheme="majorHAnsi" w:cstheme="majorBidi"/>
          <w:color w:val="2F5496" w:themeColor="accent1" w:themeShade="BF"/>
        </w:rPr>
      </w:pPr>
    </w:p>
    <w:p w14:paraId="4870C7CF"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569CD6"/>
          <w:sz w:val="18"/>
          <w:szCs w:val="18"/>
        </w:rPr>
        <w:t>load_balancers</w:t>
      </w:r>
      <w:r w:rsidRPr="006639C2">
        <w:rPr>
          <w:rFonts w:ascii="Menlo" w:hAnsi="Menlo" w:cs="Menlo"/>
          <w:color w:val="D4D4D4"/>
          <w:sz w:val="18"/>
          <w:szCs w:val="18"/>
        </w:rPr>
        <w:t>:</w:t>
      </w:r>
    </w:p>
    <w:p w14:paraId="29AE2685"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 </w:t>
      </w:r>
      <w:r w:rsidRPr="006639C2">
        <w:rPr>
          <w:rFonts w:ascii="Menlo" w:hAnsi="Menlo" w:cs="Menlo"/>
          <w:color w:val="569CD6"/>
          <w:sz w:val="18"/>
          <w:szCs w:val="18"/>
        </w:rPr>
        <w:t>name</w:t>
      </w:r>
      <w:r w:rsidRPr="006639C2">
        <w:rPr>
          <w:rFonts w:ascii="Menlo" w:hAnsi="Menlo" w:cs="Menlo"/>
          <w:color w:val="D4D4D4"/>
          <w:sz w:val="18"/>
          <w:szCs w:val="18"/>
        </w:rPr>
        <w:t xml:space="preserve">: </w:t>
      </w:r>
      <w:r w:rsidRPr="006639C2">
        <w:rPr>
          <w:rFonts w:ascii="Menlo" w:hAnsi="Menlo" w:cs="Menlo"/>
          <w:color w:val="CE9178"/>
          <w:sz w:val="18"/>
          <w:szCs w:val="18"/>
        </w:rPr>
        <w:t>External-LB</w:t>
      </w:r>
    </w:p>
    <w:p w14:paraId="19087963"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fename</w:t>
      </w:r>
      <w:r w:rsidRPr="006639C2">
        <w:rPr>
          <w:rFonts w:ascii="Menlo" w:hAnsi="Menlo" w:cs="Menlo"/>
          <w:color w:val="D4D4D4"/>
          <w:sz w:val="18"/>
          <w:szCs w:val="18"/>
        </w:rPr>
        <w:t xml:space="preserve">: </w:t>
      </w:r>
      <w:r w:rsidRPr="006639C2">
        <w:rPr>
          <w:rFonts w:ascii="Menlo" w:hAnsi="Menlo" w:cs="Menlo"/>
          <w:color w:val="CE9178"/>
          <w:sz w:val="18"/>
          <w:szCs w:val="18"/>
        </w:rPr>
        <w:t>Untrust</w:t>
      </w:r>
    </w:p>
    <w:p w14:paraId="75257FDC"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bename</w:t>
      </w:r>
      <w:r w:rsidRPr="006639C2">
        <w:rPr>
          <w:rFonts w:ascii="Menlo" w:hAnsi="Menlo" w:cs="Menlo"/>
          <w:color w:val="D4D4D4"/>
          <w:sz w:val="18"/>
          <w:szCs w:val="18"/>
        </w:rPr>
        <w:t xml:space="preserve">: </w:t>
      </w:r>
      <w:r w:rsidRPr="006639C2">
        <w:rPr>
          <w:rFonts w:ascii="Menlo" w:hAnsi="Menlo" w:cs="Menlo"/>
          <w:color w:val="CE9178"/>
          <w:sz w:val="18"/>
          <w:szCs w:val="18"/>
        </w:rPr>
        <w:t>Untrust</w:t>
      </w:r>
    </w:p>
    <w:p w14:paraId="3AA72444"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type</w:t>
      </w:r>
      <w:r w:rsidRPr="006639C2">
        <w:rPr>
          <w:rFonts w:ascii="Menlo" w:hAnsi="Menlo" w:cs="Menlo"/>
          <w:color w:val="D4D4D4"/>
          <w:sz w:val="18"/>
          <w:szCs w:val="18"/>
        </w:rPr>
        <w:t xml:space="preserve">: </w:t>
      </w:r>
      <w:r w:rsidRPr="006639C2">
        <w:rPr>
          <w:rFonts w:ascii="Menlo" w:hAnsi="Menlo" w:cs="Menlo"/>
          <w:color w:val="CE9178"/>
          <w:sz w:val="18"/>
          <w:szCs w:val="18"/>
        </w:rPr>
        <w:t>public</w:t>
      </w:r>
    </w:p>
    <w:p w14:paraId="39271C98" w14:textId="50325C6D"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lbrulename</w:t>
      </w:r>
      <w:r w:rsidRPr="006639C2">
        <w:rPr>
          <w:rFonts w:ascii="Menlo" w:hAnsi="Menlo" w:cs="Menlo"/>
          <w:color w:val="D4D4D4"/>
          <w:sz w:val="18"/>
          <w:szCs w:val="18"/>
        </w:rPr>
        <w:t xml:space="preserve">: </w:t>
      </w:r>
      <w:r w:rsidRPr="006639C2">
        <w:rPr>
          <w:rFonts w:ascii="Menlo" w:hAnsi="Menlo" w:cs="Menlo"/>
          <w:color w:val="CE9178"/>
          <w:sz w:val="18"/>
          <w:szCs w:val="18"/>
        </w:rPr>
        <w:t>TCP-</w:t>
      </w:r>
      <w:r w:rsidR="005B4637">
        <w:rPr>
          <w:rFonts w:ascii="Menlo" w:hAnsi="Menlo" w:cs="Menlo"/>
          <w:color w:val="CE9178"/>
          <w:sz w:val="18"/>
          <w:szCs w:val="18"/>
        </w:rPr>
        <w:t>80</w:t>
      </w:r>
    </w:p>
    <w:p w14:paraId="2C80CF88" w14:textId="7B722FC5"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lbrulefrontport</w:t>
      </w:r>
      <w:r w:rsidRPr="006639C2">
        <w:rPr>
          <w:rFonts w:ascii="Menlo" w:hAnsi="Menlo" w:cs="Menlo"/>
          <w:color w:val="D4D4D4"/>
          <w:sz w:val="18"/>
          <w:szCs w:val="18"/>
        </w:rPr>
        <w:t xml:space="preserve">: </w:t>
      </w:r>
      <w:r w:rsidR="005B4637">
        <w:rPr>
          <w:rFonts w:ascii="Menlo" w:hAnsi="Menlo" w:cs="Menlo"/>
          <w:color w:val="B5CEA8"/>
          <w:sz w:val="18"/>
          <w:szCs w:val="18"/>
        </w:rPr>
        <w:t>80</w:t>
      </w:r>
    </w:p>
    <w:p w14:paraId="64A665DA"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lbruleprotocol</w:t>
      </w:r>
      <w:r w:rsidRPr="006639C2">
        <w:rPr>
          <w:rFonts w:ascii="Menlo" w:hAnsi="Menlo" w:cs="Menlo"/>
          <w:color w:val="D4D4D4"/>
          <w:sz w:val="18"/>
          <w:szCs w:val="18"/>
        </w:rPr>
        <w:t xml:space="preserve">: </w:t>
      </w:r>
      <w:r w:rsidRPr="006639C2">
        <w:rPr>
          <w:rFonts w:ascii="Menlo" w:hAnsi="Menlo" w:cs="Menlo"/>
          <w:color w:val="CE9178"/>
          <w:sz w:val="18"/>
          <w:szCs w:val="18"/>
        </w:rPr>
        <w:t>tcp</w:t>
      </w:r>
    </w:p>
    <w:p w14:paraId="5E9E470B"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lbrulebackport</w:t>
      </w:r>
      <w:r w:rsidRPr="006639C2">
        <w:rPr>
          <w:rFonts w:ascii="Menlo" w:hAnsi="Menlo" w:cs="Menlo"/>
          <w:color w:val="D4D4D4"/>
          <w:sz w:val="18"/>
          <w:szCs w:val="18"/>
        </w:rPr>
        <w:t xml:space="preserve">: </w:t>
      </w:r>
      <w:r w:rsidRPr="006639C2">
        <w:rPr>
          <w:rFonts w:ascii="Menlo" w:hAnsi="Menlo" w:cs="Menlo"/>
          <w:color w:val="B5CEA8"/>
          <w:sz w:val="18"/>
          <w:szCs w:val="18"/>
        </w:rPr>
        <w:t>22</w:t>
      </w:r>
    </w:p>
    <w:p w14:paraId="79184B95"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lbprobename</w:t>
      </w:r>
      <w:r w:rsidRPr="006639C2">
        <w:rPr>
          <w:rFonts w:ascii="Menlo" w:hAnsi="Menlo" w:cs="Menlo"/>
          <w:color w:val="D4D4D4"/>
          <w:sz w:val="18"/>
          <w:szCs w:val="18"/>
        </w:rPr>
        <w:t xml:space="preserve">: </w:t>
      </w:r>
      <w:r w:rsidRPr="006639C2">
        <w:rPr>
          <w:rFonts w:ascii="Menlo" w:hAnsi="Menlo" w:cs="Menlo"/>
          <w:color w:val="CE9178"/>
          <w:sz w:val="18"/>
          <w:szCs w:val="18"/>
        </w:rPr>
        <w:t>TCP-22</w:t>
      </w:r>
    </w:p>
    <w:p w14:paraId="3418841F"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lbruleprobeport</w:t>
      </w:r>
      <w:r w:rsidRPr="006639C2">
        <w:rPr>
          <w:rFonts w:ascii="Menlo" w:hAnsi="Menlo" w:cs="Menlo"/>
          <w:color w:val="D4D4D4"/>
          <w:sz w:val="18"/>
          <w:szCs w:val="18"/>
        </w:rPr>
        <w:t xml:space="preserve">: </w:t>
      </w:r>
      <w:r w:rsidRPr="006639C2">
        <w:rPr>
          <w:rFonts w:ascii="Menlo" w:hAnsi="Menlo" w:cs="Menlo"/>
          <w:color w:val="B5CEA8"/>
          <w:sz w:val="18"/>
          <w:szCs w:val="18"/>
        </w:rPr>
        <w:t>22</w:t>
      </w:r>
    </w:p>
    <w:p w14:paraId="2B916FCE" w14:textId="77777777" w:rsidR="006639C2" w:rsidRPr="006639C2" w:rsidRDefault="006639C2" w:rsidP="006639C2">
      <w:pPr>
        <w:shd w:val="clear" w:color="auto" w:fill="1E1E1E"/>
        <w:spacing w:line="270" w:lineRule="atLeast"/>
        <w:rPr>
          <w:rFonts w:ascii="Menlo" w:hAnsi="Menlo" w:cs="Menlo"/>
          <w:color w:val="D4D4D4"/>
          <w:sz w:val="18"/>
          <w:szCs w:val="18"/>
        </w:rPr>
      </w:pPr>
    </w:p>
    <w:p w14:paraId="057B03D0"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 </w:t>
      </w:r>
      <w:r w:rsidRPr="006639C2">
        <w:rPr>
          <w:rFonts w:ascii="Menlo" w:hAnsi="Menlo" w:cs="Menlo"/>
          <w:color w:val="569CD6"/>
          <w:sz w:val="18"/>
          <w:szCs w:val="18"/>
        </w:rPr>
        <w:t>name</w:t>
      </w:r>
      <w:r w:rsidRPr="006639C2">
        <w:rPr>
          <w:rFonts w:ascii="Menlo" w:hAnsi="Menlo" w:cs="Menlo"/>
          <w:color w:val="D4D4D4"/>
          <w:sz w:val="18"/>
          <w:szCs w:val="18"/>
        </w:rPr>
        <w:t xml:space="preserve">: </w:t>
      </w:r>
      <w:r w:rsidRPr="006639C2">
        <w:rPr>
          <w:rFonts w:ascii="Menlo" w:hAnsi="Menlo" w:cs="Menlo"/>
          <w:color w:val="CE9178"/>
          <w:sz w:val="18"/>
          <w:szCs w:val="18"/>
        </w:rPr>
        <w:t>Internal-LB</w:t>
      </w:r>
    </w:p>
    <w:p w14:paraId="5B4DEB19"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fename</w:t>
      </w:r>
      <w:r w:rsidRPr="006639C2">
        <w:rPr>
          <w:rFonts w:ascii="Menlo" w:hAnsi="Menlo" w:cs="Menlo"/>
          <w:color w:val="D4D4D4"/>
          <w:sz w:val="18"/>
          <w:szCs w:val="18"/>
        </w:rPr>
        <w:t xml:space="preserve">: </w:t>
      </w:r>
      <w:r w:rsidRPr="006639C2">
        <w:rPr>
          <w:rFonts w:ascii="Menlo" w:hAnsi="Menlo" w:cs="Menlo"/>
          <w:color w:val="CE9178"/>
          <w:sz w:val="18"/>
          <w:szCs w:val="18"/>
        </w:rPr>
        <w:t>Trust</w:t>
      </w:r>
    </w:p>
    <w:p w14:paraId="5741022F"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bename</w:t>
      </w:r>
      <w:r w:rsidRPr="006639C2">
        <w:rPr>
          <w:rFonts w:ascii="Menlo" w:hAnsi="Menlo" w:cs="Menlo"/>
          <w:color w:val="D4D4D4"/>
          <w:sz w:val="18"/>
          <w:szCs w:val="18"/>
        </w:rPr>
        <w:t xml:space="preserve">: </w:t>
      </w:r>
      <w:r w:rsidRPr="006639C2">
        <w:rPr>
          <w:rFonts w:ascii="Menlo" w:hAnsi="Menlo" w:cs="Menlo"/>
          <w:color w:val="CE9178"/>
          <w:sz w:val="18"/>
          <w:szCs w:val="18"/>
        </w:rPr>
        <w:t>Trust</w:t>
      </w:r>
    </w:p>
    <w:p w14:paraId="73FDB8B0"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type</w:t>
      </w:r>
      <w:r w:rsidRPr="006639C2">
        <w:rPr>
          <w:rFonts w:ascii="Menlo" w:hAnsi="Menlo" w:cs="Menlo"/>
          <w:color w:val="D4D4D4"/>
          <w:sz w:val="18"/>
          <w:szCs w:val="18"/>
        </w:rPr>
        <w:t xml:space="preserve">: </w:t>
      </w:r>
      <w:r w:rsidRPr="006639C2">
        <w:rPr>
          <w:rFonts w:ascii="Menlo" w:hAnsi="Menlo" w:cs="Menlo"/>
          <w:color w:val="CE9178"/>
          <w:sz w:val="18"/>
          <w:szCs w:val="18"/>
        </w:rPr>
        <w:t>private</w:t>
      </w:r>
    </w:p>
    <w:p w14:paraId="67A31C31"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lbrulename</w:t>
      </w:r>
      <w:r w:rsidRPr="006639C2">
        <w:rPr>
          <w:rFonts w:ascii="Menlo" w:hAnsi="Menlo" w:cs="Menlo"/>
          <w:color w:val="D4D4D4"/>
          <w:sz w:val="18"/>
          <w:szCs w:val="18"/>
        </w:rPr>
        <w:t xml:space="preserve">: </w:t>
      </w:r>
      <w:r w:rsidRPr="006639C2">
        <w:rPr>
          <w:rFonts w:ascii="Menlo" w:hAnsi="Menlo" w:cs="Menlo"/>
          <w:color w:val="CE9178"/>
          <w:sz w:val="18"/>
          <w:szCs w:val="18"/>
        </w:rPr>
        <w:t>HA</w:t>
      </w:r>
    </w:p>
    <w:p w14:paraId="777D5F23"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lbrulefrontport</w:t>
      </w:r>
      <w:r w:rsidRPr="006639C2">
        <w:rPr>
          <w:rFonts w:ascii="Menlo" w:hAnsi="Menlo" w:cs="Menlo"/>
          <w:color w:val="D4D4D4"/>
          <w:sz w:val="18"/>
          <w:szCs w:val="18"/>
        </w:rPr>
        <w:t xml:space="preserve">: </w:t>
      </w:r>
      <w:r w:rsidRPr="006639C2">
        <w:rPr>
          <w:rFonts w:ascii="Menlo" w:hAnsi="Menlo" w:cs="Menlo"/>
          <w:color w:val="B5CEA8"/>
          <w:sz w:val="18"/>
          <w:szCs w:val="18"/>
        </w:rPr>
        <w:t>0</w:t>
      </w:r>
    </w:p>
    <w:p w14:paraId="1FB7ABAA"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lbruleprotocol</w:t>
      </w:r>
      <w:r w:rsidRPr="006639C2">
        <w:rPr>
          <w:rFonts w:ascii="Menlo" w:hAnsi="Menlo" w:cs="Menlo"/>
          <w:color w:val="D4D4D4"/>
          <w:sz w:val="18"/>
          <w:szCs w:val="18"/>
        </w:rPr>
        <w:t xml:space="preserve">: </w:t>
      </w:r>
      <w:r w:rsidRPr="006639C2">
        <w:rPr>
          <w:rFonts w:ascii="Menlo" w:hAnsi="Menlo" w:cs="Menlo"/>
          <w:color w:val="CE9178"/>
          <w:sz w:val="18"/>
          <w:szCs w:val="18"/>
        </w:rPr>
        <w:t>All</w:t>
      </w:r>
    </w:p>
    <w:p w14:paraId="64416C9A"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lbrulebackport</w:t>
      </w:r>
      <w:r w:rsidRPr="006639C2">
        <w:rPr>
          <w:rFonts w:ascii="Menlo" w:hAnsi="Menlo" w:cs="Menlo"/>
          <w:color w:val="D4D4D4"/>
          <w:sz w:val="18"/>
          <w:szCs w:val="18"/>
        </w:rPr>
        <w:t xml:space="preserve">: </w:t>
      </w:r>
      <w:r w:rsidRPr="006639C2">
        <w:rPr>
          <w:rFonts w:ascii="Menlo" w:hAnsi="Menlo" w:cs="Menlo"/>
          <w:color w:val="B5CEA8"/>
          <w:sz w:val="18"/>
          <w:szCs w:val="18"/>
        </w:rPr>
        <w:t>0</w:t>
      </w:r>
    </w:p>
    <w:p w14:paraId="3CF0339A"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lbprobename</w:t>
      </w:r>
      <w:r w:rsidRPr="006639C2">
        <w:rPr>
          <w:rFonts w:ascii="Menlo" w:hAnsi="Menlo" w:cs="Menlo"/>
          <w:color w:val="D4D4D4"/>
          <w:sz w:val="18"/>
          <w:szCs w:val="18"/>
        </w:rPr>
        <w:t xml:space="preserve">: </w:t>
      </w:r>
      <w:r w:rsidRPr="006639C2">
        <w:rPr>
          <w:rFonts w:ascii="Menlo" w:hAnsi="Menlo" w:cs="Menlo"/>
          <w:color w:val="CE9178"/>
          <w:sz w:val="18"/>
          <w:szCs w:val="18"/>
        </w:rPr>
        <w:t>ssh</w:t>
      </w:r>
    </w:p>
    <w:p w14:paraId="65F864BF"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w:t>
      </w:r>
      <w:r w:rsidRPr="006639C2">
        <w:rPr>
          <w:rFonts w:ascii="Menlo" w:hAnsi="Menlo" w:cs="Menlo"/>
          <w:color w:val="569CD6"/>
          <w:sz w:val="18"/>
          <w:szCs w:val="18"/>
        </w:rPr>
        <w:t>lbruleprobeport</w:t>
      </w:r>
      <w:r w:rsidRPr="006639C2">
        <w:rPr>
          <w:rFonts w:ascii="Menlo" w:hAnsi="Menlo" w:cs="Menlo"/>
          <w:color w:val="D4D4D4"/>
          <w:sz w:val="18"/>
          <w:szCs w:val="18"/>
        </w:rPr>
        <w:t xml:space="preserve">: </w:t>
      </w:r>
      <w:r w:rsidRPr="006639C2">
        <w:rPr>
          <w:rFonts w:ascii="Menlo" w:hAnsi="Menlo" w:cs="Menlo"/>
          <w:color w:val="B5CEA8"/>
          <w:sz w:val="18"/>
          <w:szCs w:val="18"/>
        </w:rPr>
        <w:t>22</w:t>
      </w:r>
    </w:p>
    <w:p w14:paraId="13AB9683" w14:textId="5E7D6223" w:rsidR="00910744" w:rsidRDefault="00765A2B"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4325"/>
        <w:gridCol w:w="3770"/>
      </w:tblGrid>
      <w:tr w:rsidR="005B4637" w:rsidRPr="00D82FD1" w14:paraId="14EFA99F" w14:textId="77777777" w:rsidTr="005B4637">
        <w:trPr>
          <w:trHeight w:val="313"/>
        </w:trPr>
        <w:tc>
          <w:tcPr>
            <w:tcW w:w="2695" w:type="dxa"/>
            <w:shd w:val="clear" w:color="auto" w:fill="auto"/>
            <w:noWrap/>
            <w:hideMark/>
          </w:tcPr>
          <w:p w14:paraId="386E3BFA"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lastRenderedPageBreak/>
              <w:t>Name:</w:t>
            </w:r>
          </w:p>
        </w:tc>
        <w:tc>
          <w:tcPr>
            <w:tcW w:w="4325" w:type="dxa"/>
            <w:shd w:val="clear" w:color="auto" w:fill="auto"/>
            <w:noWrap/>
            <w:hideMark/>
          </w:tcPr>
          <w:p w14:paraId="77FFB098"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the name of the Loadbalancer</w:t>
            </w:r>
          </w:p>
        </w:tc>
        <w:tc>
          <w:tcPr>
            <w:tcW w:w="3770" w:type="dxa"/>
            <w:shd w:val="clear" w:color="auto" w:fill="auto"/>
            <w:noWrap/>
            <w:hideMark/>
          </w:tcPr>
          <w:p w14:paraId="2726C210" w14:textId="77777777" w:rsidR="005B4637" w:rsidRPr="00D82FD1" w:rsidRDefault="005B4637" w:rsidP="005B4637">
            <w:pPr>
              <w:rPr>
                <w:rFonts w:ascii="Calibri" w:hAnsi="Calibri" w:cs="Calibri"/>
                <w:color w:val="305496"/>
              </w:rPr>
            </w:pPr>
            <w:r w:rsidRPr="00D82FD1">
              <w:rPr>
                <w:rFonts w:ascii="Calibri" w:hAnsi="Calibri" w:cs="Calibri"/>
                <w:color w:val="305496"/>
              </w:rPr>
              <w:t>Add your initials to make the name unique.</w:t>
            </w:r>
          </w:p>
        </w:tc>
      </w:tr>
      <w:tr w:rsidR="005B4637" w:rsidRPr="00D82FD1" w14:paraId="51A90812" w14:textId="77777777" w:rsidTr="005B4637">
        <w:trPr>
          <w:trHeight w:val="313"/>
        </w:trPr>
        <w:tc>
          <w:tcPr>
            <w:tcW w:w="2695" w:type="dxa"/>
            <w:shd w:val="clear" w:color="auto" w:fill="auto"/>
            <w:noWrap/>
            <w:hideMark/>
          </w:tcPr>
          <w:p w14:paraId="494AE904"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t>FeName:</w:t>
            </w:r>
          </w:p>
        </w:tc>
        <w:tc>
          <w:tcPr>
            <w:tcW w:w="4325" w:type="dxa"/>
            <w:shd w:val="clear" w:color="auto" w:fill="auto"/>
            <w:noWrap/>
            <w:hideMark/>
          </w:tcPr>
          <w:p w14:paraId="59DA1764"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the name of the Frontendpool</w:t>
            </w:r>
          </w:p>
        </w:tc>
        <w:tc>
          <w:tcPr>
            <w:tcW w:w="3770" w:type="dxa"/>
            <w:shd w:val="clear" w:color="auto" w:fill="auto"/>
            <w:noWrap/>
            <w:hideMark/>
          </w:tcPr>
          <w:p w14:paraId="1EC04879" w14:textId="77777777" w:rsidR="005B4637" w:rsidRPr="00D82FD1" w:rsidRDefault="005B4637" w:rsidP="005B4637">
            <w:pPr>
              <w:rPr>
                <w:rFonts w:ascii="Calibri" w:hAnsi="Calibri" w:cs="Calibri"/>
                <w:color w:val="305496"/>
              </w:rPr>
            </w:pPr>
            <w:r w:rsidRPr="00D82FD1">
              <w:rPr>
                <w:rFonts w:ascii="Calibri" w:hAnsi="Calibri" w:cs="Calibri"/>
                <w:color w:val="305496"/>
              </w:rPr>
              <w:t>No changes needed.</w:t>
            </w:r>
          </w:p>
        </w:tc>
      </w:tr>
      <w:tr w:rsidR="005B4637" w:rsidRPr="00D82FD1" w14:paraId="43DA55B7" w14:textId="77777777" w:rsidTr="005B4637">
        <w:trPr>
          <w:trHeight w:val="313"/>
        </w:trPr>
        <w:tc>
          <w:tcPr>
            <w:tcW w:w="2695" w:type="dxa"/>
            <w:shd w:val="clear" w:color="auto" w:fill="auto"/>
            <w:noWrap/>
            <w:hideMark/>
          </w:tcPr>
          <w:p w14:paraId="5CA78AA1"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t>BeName:</w:t>
            </w:r>
          </w:p>
        </w:tc>
        <w:tc>
          <w:tcPr>
            <w:tcW w:w="4325" w:type="dxa"/>
            <w:shd w:val="clear" w:color="auto" w:fill="auto"/>
            <w:noWrap/>
            <w:hideMark/>
          </w:tcPr>
          <w:p w14:paraId="227E3881"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the name of the Backendpool</w:t>
            </w:r>
          </w:p>
        </w:tc>
        <w:tc>
          <w:tcPr>
            <w:tcW w:w="3770" w:type="dxa"/>
            <w:shd w:val="clear" w:color="auto" w:fill="auto"/>
            <w:noWrap/>
            <w:hideMark/>
          </w:tcPr>
          <w:p w14:paraId="5F4A638F" w14:textId="77777777" w:rsidR="005B4637" w:rsidRPr="00D82FD1" w:rsidRDefault="005B4637" w:rsidP="005B4637">
            <w:pPr>
              <w:rPr>
                <w:rFonts w:ascii="Calibri" w:hAnsi="Calibri" w:cs="Calibri"/>
                <w:color w:val="305496"/>
              </w:rPr>
            </w:pPr>
            <w:r w:rsidRPr="00D82FD1">
              <w:rPr>
                <w:rFonts w:ascii="Calibri" w:hAnsi="Calibri" w:cs="Calibri"/>
                <w:color w:val="305496"/>
              </w:rPr>
              <w:t>No changes needed.</w:t>
            </w:r>
          </w:p>
        </w:tc>
      </w:tr>
      <w:tr w:rsidR="005B4637" w:rsidRPr="00D82FD1" w14:paraId="6F464686" w14:textId="77777777" w:rsidTr="005B4637">
        <w:trPr>
          <w:trHeight w:val="313"/>
        </w:trPr>
        <w:tc>
          <w:tcPr>
            <w:tcW w:w="2695" w:type="dxa"/>
            <w:shd w:val="clear" w:color="auto" w:fill="auto"/>
            <w:noWrap/>
            <w:hideMark/>
          </w:tcPr>
          <w:p w14:paraId="2A17357C"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t>Type:</w:t>
            </w:r>
          </w:p>
        </w:tc>
        <w:tc>
          <w:tcPr>
            <w:tcW w:w="4325" w:type="dxa"/>
            <w:shd w:val="clear" w:color="auto" w:fill="auto"/>
            <w:noWrap/>
            <w:hideMark/>
          </w:tcPr>
          <w:p w14:paraId="576B8E04"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which type you want to have (private or public)</w:t>
            </w:r>
          </w:p>
        </w:tc>
        <w:tc>
          <w:tcPr>
            <w:tcW w:w="3770" w:type="dxa"/>
            <w:shd w:val="clear" w:color="auto" w:fill="auto"/>
            <w:noWrap/>
            <w:hideMark/>
          </w:tcPr>
          <w:p w14:paraId="54342397" w14:textId="77777777" w:rsidR="005B4637" w:rsidRPr="00D82FD1" w:rsidRDefault="005B4637" w:rsidP="005B4637">
            <w:pPr>
              <w:rPr>
                <w:rFonts w:ascii="Calibri" w:hAnsi="Calibri" w:cs="Calibri"/>
                <w:color w:val="305496"/>
              </w:rPr>
            </w:pPr>
            <w:r w:rsidRPr="00D82FD1">
              <w:rPr>
                <w:rFonts w:ascii="Calibri" w:hAnsi="Calibri" w:cs="Calibri"/>
                <w:color w:val="305496"/>
              </w:rPr>
              <w:t>No changes needed.</w:t>
            </w:r>
          </w:p>
        </w:tc>
      </w:tr>
      <w:tr w:rsidR="005B4637" w:rsidRPr="00D82FD1" w14:paraId="288E3F79" w14:textId="77777777" w:rsidTr="005B4637">
        <w:trPr>
          <w:trHeight w:val="313"/>
        </w:trPr>
        <w:tc>
          <w:tcPr>
            <w:tcW w:w="2695" w:type="dxa"/>
            <w:shd w:val="clear" w:color="auto" w:fill="auto"/>
            <w:noWrap/>
            <w:hideMark/>
          </w:tcPr>
          <w:p w14:paraId="760C6761"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t>LBRuleName:</w:t>
            </w:r>
          </w:p>
        </w:tc>
        <w:tc>
          <w:tcPr>
            <w:tcW w:w="4325" w:type="dxa"/>
            <w:shd w:val="clear" w:color="auto" w:fill="auto"/>
            <w:noWrap/>
            <w:hideMark/>
          </w:tcPr>
          <w:p w14:paraId="54E6F93C"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a name for the Loadbalancer rule</w:t>
            </w:r>
          </w:p>
        </w:tc>
        <w:tc>
          <w:tcPr>
            <w:tcW w:w="3770" w:type="dxa"/>
            <w:shd w:val="clear" w:color="auto" w:fill="auto"/>
            <w:noWrap/>
            <w:hideMark/>
          </w:tcPr>
          <w:p w14:paraId="3BF45C85" w14:textId="77777777" w:rsidR="005B4637" w:rsidRPr="00D82FD1" w:rsidRDefault="005B4637" w:rsidP="005B4637">
            <w:pPr>
              <w:rPr>
                <w:rFonts w:ascii="Calibri" w:hAnsi="Calibri" w:cs="Calibri"/>
                <w:color w:val="305496"/>
              </w:rPr>
            </w:pPr>
            <w:r w:rsidRPr="00D82FD1">
              <w:rPr>
                <w:rFonts w:ascii="Calibri" w:hAnsi="Calibri" w:cs="Calibri"/>
                <w:color w:val="305496"/>
              </w:rPr>
              <w:t>No changes needed.</w:t>
            </w:r>
          </w:p>
        </w:tc>
      </w:tr>
      <w:tr w:rsidR="005B4637" w:rsidRPr="00D82FD1" w14:paraId="35480413" w14:textId="77777777" w:rsidTr="005B4637">
        <w:trPr>
          <w:trHeight w:val="313"/>
        </w:trPr>
        <w:tc>
          <w:tcPr>
            <w:tcW w:w="2695" w:type="dxa"/>
            <w:shd w:val="clear" w:color="auto" w:fill="auto"/>
            <w:noWrap/>
            <w:hideMark/>
          </w:tcPr>
          <w:p w14:paraId="7425C0AC"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t>LBRuleFrontEndPort:</w:t>
            </w:r>
          </w:p>
        </w:tc>
        <w:tc>
          <w:tcPr>
            <w:tcW w:w="4325" w:type="dxa"/>
            <w:shd w:val="clear" w:color="auto" w:fill="auto"/>
            <w:noWrap/>
            <w:hideMark/>
          </w:tcPr>
          <w:p w14:paraId="675D7DC5"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the port of the Frontendpool</w:t>
            </w:r>
          </w:p>
        </w:tc>
        <w:tc>
          <w:tcPr>
            <w:tcW w:w="3770" w:type="dxa"/>
            <w:shd w:val="clear" w:color="auto" w:fill="auto"/>
            <w:noWrap/>
            <w:hideMark/>
          </w:tcPr>
          <w:p w14:paraId="08AECF01" w14:textId="77777777" w:rsidR="005B4637" w:rsidRPr="00D82FD1" w:rsidRDefault="005B4637" w:rsidP="005B4637">
            <w:pPr>
              <w:rPr>
                <w:rFonts w:ascii="Calibri" w:hAnsi="Calibri" w:cs="Calibri"/>
                <w:color w:val="305496"/>
              </w:rPr>
            </w:pPr>
            <w:r w:rsidRPr="00D82FD1">
              <w:rPr>
                <w:rFonts w:ascii="Calibri" w:hAnsi="Calibri" w:cs="Calibri"/>
                <w:color w:val="305496"/>
              </w:rPr>
              <w:t>No changes needed.</w:t>
            </w:r>
          </w:p>
        </w:tc>
      </w:tr>
      <w:tr w:rsidR="005B4637" w:rsidRPr="00D82FD1" w14:paraId="442EDD0E" w14:textId="77777777" w:rsidTr="005B4637">
        <w:trPr>
          <w:trHeight w:val="313"/>
        </w:trPr>
        <w:tc>
          <w:tcPr>
            <w:tcW w:w="2695" w:type="dxa"/>
            <w:shd w:val="clear" w:color="auto" w:fill="auto"/>
            <w:noWrap/>
            <w:hideMark/>
          </w:tcPr>
          <w:p w14:paraId="26D114E9"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t>LBRuleFrontBackndPort:</w:t>
            </w:r>
          </w:p>
        </w:tc>
        <w:tc>
          <w:tcPr>
            <w:tcW w:w="4325" w:type="dxa"/>
            <w:shd w:val="clear" w:color="auto" w:fill="auto"/>
            <w:noWrap/>
            <w:hideMark/>
          </w:tcPr>
          <w:p w14:paraId="3E1BF77A"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the port of the Backendpool</w:t>
            </w:r>
          </w:p>
        </w:tc>
        <w:tc>
          <w:tcPr>
            <w:tcW w:w="3770" w:type="dxa"/>
            <w:shd w:val="clear" w:color="auto" w:fill="auto"/>
            <w:noWrap/>
            <w:hideMark/>
          </w:tcPr>
          <w:p w14:paraId="51F1CC13" w14:textId="77777777" w:rsidR="005B4637" w:rsidRPr="00D82FD1" w:rsidRDefault="005B4637" w:rsidP="005B4637">
            <w:pPr>
              <w:rPr>
                <w:rFonts w:ascii="Calibri" w:hAnsi="Calibri" w:cs="Calibri"/>
                <w:color w:val="305496"/>
              </w:rPr>
            </w:pPr>
            <w:r w:rsidRPr="00D82FD1">
              <w:rPr>
                <w:rFonts w:ascii="Calibri" w:hAnsi="Calibri" w:cs="Calibri"/>
                <w:color w:val="305496"/>
              </w:rPr>
              <w:t>No changes needed.</w:t>
            </w:r>
          </w:p>
        </w:tc>
      </w:tr>
      <w:tr w:rsidR="005B4637" w:rsidRPr="00D82FD1" w14:paraId="187A394C" w14:textId="77777777" w:rsidTr="005B4637">
        <w:trPr>
          <w:trHeight w:val="313"/>
        </w:trPr>
        <w:tc>
          <w:tcPr>
            <w:tcW w:w="2695" w:type="dxa"/>
            <w:shd w:val="clear" w:color="auto" w:fill="auto"/>
            <w:noWrap/>
            <w:hideMark/>
          </w:tcPr>
          <w:p w14:paraId="54E327FE"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t>LBRuleProtocol:</w:t>
            </w:r>
          </w:p>
        </w:tc>
        <w:tc>
          <w:tcPr>
            <w:tcW w:w="4325" w:type="dxa"/>
            <w:shd w:val="clear" w:color="auto" w:fill="auto"/>
            <w:noWrap/>
            <w:hideMark/>
          </w:tcPr>
          <w:p w14:paraId="2982272C"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the Loadbalancer Probe Protocol</w:t>
            </w:r>
          </w:p>
        </w:tc>
        <w:tc>
          <w:tcPr>
            <w:tcW w:w="3770" w:type="dxa"/>
            <w:shd w:val="clear" w:color="auto" w:fill="auto"/>
            <w:noWrap/>
            <w:hideMark/>
          </w:tcPr>
          <w:p w14:paraId="01258C0B" w14:textId="77777777" w:rsidR="005B4637" w:rsidRPr="00D82FD1" w:rsidRDefault="005B4637" w:rsidP="005B4637">
            <w:pPr>
              <w:rPr>
                <w:rFonts w:ascii="Calibri" w:hAnsi="Calibri" w:cs="Calibri"/>
                <w:color w:val="305496"/>
              </w:rPr>
            </w:pPr>
            <w:r w:rsidRPr="00D82FD1">
              <w:rPr>
                <w:rFonts w:ascii="Calibri" w:hAnsi="Calibri" w:cs="Calibri"/>
                <w:color w:val="305496"/>
              </w:rPr>
              <w:t>No changes needed.</w:t>
            </w:r>
          </w:p>
        </w:tc>
      </w:tr>
      <w:tr w:rsidR="005B4637" w:rsidRPr="00D82FD1" w14:paraId="7C810B84" w14:textId="77777777" w:rsidTr="005B4637">
        <w:trPr>
          <w:trHeight w:val="313"/>
        </w:trPr>
        <w:tc>
          <w:tcPr>
            <w:tcW w:w="2695" w:type="dxa"/>
            <w:shd w:val="clear" w:color="auto" w:fill="auto"/>
            <w:noWrap/>
            <w:hideMark/>
          </w:tcPr>
          <w:p w14:paraId="23F4CE09"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t xml:space="preserve">LBProbeName: </w:t>
            </w:r>
          </w:p>
        </w:tc>
        <w:tc>
          <w:tcPr>
            <w:tcW w:w="4325" w:type="dxa"/>
            <w:shd w:val="clear" w:color="auto" w:fill="auto"/>
            <w:noWrap/>
            <w:hideMark/>
          </w:tcPr>
          <w:p w14:paraId="019101CF"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the LoadBalancer Probe name</w:t>
            </w:r>
          </w:p>
        </w:tc>
        <w:tc>
          <w:tcPr>
            <w:tcW w:w="3770" w:type="dxa"/>
            <w:shd w:val="clear" w:color="auto" w:fill="auto"/>
            <w:noWrap/>
            <w:hideMark/>
          </w:tcPr>
          <w:p w14:paraId="32FF0574" w14:textId="77777777" w:rsidR="005B4637" w:rsidRPr="00D82FD1" w:rsidRDefault="005B4637" w:rsidP="005B4637">
            <w:pPr>
              <w:rPr>
                <w:rFonts w:ascii="Calibri" w:hAnsi="Calibri" w:cs="Calibri"/>
                <w:color w:val="305496"/>
              </w:rPr>
            </w:pPr>
            <w:r w:rsidRPr="00D82FD1">
              <w:rPr>
                <w:rFonts w:ascii="Calibri" w:hAnsi="Calibri" w:cs="Calibri"/>
                <w:color w:val="305496"/>
              </w:rPr>
              <w:t>No changes needed.</w:t>
            </w:r>
          </w:p>
        </w:tc>
      </w:tr>
      <w:tr w:rsidR="005B4637" w:rsidRPr="00D82FD1" w14:paraId="6C5A47B2" w14:textId="77777777" w:rsidTr="005B4637">
        <w:trPr>
          <w:trHeight w:val="313"/>
        </w:trPr>
        <w:tc>
          <w:tcPr>
            <w:tcW w:w="2695" w:type="dxa"/>
            <w:shd w:val="clear" w:color="auto" w:fill="auto"/>
            <w:noWrap/>
            <w:hideMark/>
          </w:tcPr>
          <w:p w14:paraId="7DA3C8E0" w14:textId="77777777" w:rsidR="005B4637" w:rsidRPr="00D82FD1" w:rsidRDefault="005B4637" w:rsidP="005B4637">
            <w:pPr>
              <w:rPr>
                <w:rFonts w:ascii="Calibri Light" w:hAnsi="Calibri Light" w:cs="Calibri Light"/>
                <w:b/>
                <w:bCs/>
                <w:color w:val="2F5496"/>
              </w:rPr>
            </w:pPr>
            <w:r w:rsidRPr="00D82FD1">
              <w:rPr>
                <w:rFonts w:ascii="Calibri Light" w:hAnsi="Calibri Light" w:cs="Calibri Light"/>
                <w:b/>
                <w:bCs/>
                <w:color w:val="2F5496"/>
              </w:rPr>
              <w:t xml:space="preserve">LBRuleProbePort: </w:t>
            </w:r>
          </w:p>
        </w:tc>
        <w:tc>
          <w:tcPr>
            <w:tcW w:w="4325" w:type="dxa"/>
            <w:shd w:val="clear" w:color="auto" w:fill="auto"/>
            <w:noWrap/>
            <w:hideMark/>
          </w:tcPr>
          <w:p w14:paraId="0F5E3862" w14:textId="77777777" w:rsidR="005B4637" w:rsidRPr="00D82FD1" w:rsidRDefault="005B4637" w:rsidP="005B4637">
            <w:pPr>
              <w:rPr>
                <w:rFonts w:ascii="Calibri Light" w:hAnsi="Calibri Light" w:cs="Calibri Light"/>
                <w:color w:val="2F5496"/>
              </w:rPr>
            </w:pPr>
            <w:r w:rsidRPr="00D82FD1">
              <w:rPr>
                <w:rFonts w:ascii="Calibri Light" w:hAnsi="Calibri Light" w:cs="Calibri Light"/>
                <w:color w:val="2F5496"/>
              </w:rPr>
              <w:t>Defines the Loadbalancer Probe port</w:t>
            </w:r>
          </w:p>
        </w:tc>
        <w:tc>
          <w:tcPr>
            <w:tcW w:w="3770" w:type="dxa"/>
            <w:shd w:val="clear" w:color="auto" w:fill="auto"/>
            <w:noWrap/>
            <w:hideMark/>
          </w:tcPr>
          <w:p w14:paraId="2CA5B695" w14:textId="77777777" w:rsidR="005B4637" w:rsidRPr="00D82FD1" w:rsidRDefault="005B4637" w:rsidP="005B4637">
            <w:pPr>
              <w:rPr>
                <w:rFonts w:ascii="Calibri" w:hAnsi="Calibri" w:cs="Calibri"/>
                <w:color w:val="305496"/>
              </w:rPr>
            </w:pPr>
            <w:r w:rsidRPr="00D82FD1">
              <w:rPr>
                <w:rFonts w:ascii="Calibri" w:hAnsi="Calibri" w:cs="Calibri"/>
                <w:color w:val="305496"/>
              </w:rPr>
              <w:t>No changes needed.</w:t>
            </w:r>
          </w:p>
        </w:tc>
      </w:tr>
    </w:tbl>
    <w:p w14:paraId="5370278C" w14:textId="10A9F67C" w:rsidR="00941B89" w:rsidRDefault="00941B89" w:rsidP="005F2CDA">
      <w:pPr>
        <w:rPr>
          <w:rFonts w:asciiTheme="majorHAnsi" w:eastAsiaTheme="majorEastAsia" w:hAnsiTheme="majorHAnsi" w:cstheme="majorBidi"/>
          <w:color w:val="2F5496" w:themeColor="accent1" w:themeShade="BF"/>
          <w:sz w:val="26"/>
          <w:szCs w:val="26"/>
        </w:rPr>
      </w:pPr>
    </w:p>
    <w:p w14:paraId="6361B79B" w14:textId="5DF9C6BB" w:rsidR="00941B89" w:rsidRDefault="00941B89"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Section is not really needed to change the default values. But you can change it to make it for better.</w:t>
      </w:r>
    </w:p>
    <w:p w14:paraId="028C76FE" w14:textId="0A1B9305" w:rsidR="00910744" w:rsidRDefault="00910744" w:rsidP="005F2CDA">
      <w:pPr>
        <w:rPr>
          <w:rFonts w:asciiTheme="majorHAnsi" w:eastAsiaTheme="majorEastAsia" w:hAnsiTheme="majorHAnsi" w:cstheme="majorBidi"/>
          <w:color w:val="2F5496" w:themeColor="accent1" w:themeShade="BF"/>
          <w:sz w:val="26"/>
          <w:szCs w:val="26"/>
        </w:rPr>
      </w:pPr>
    </w:p>
    <w:p w14:paraId="7828B15F" w14:textId="12AEAF10" w:rsidR="00941B89" w:rsidRDefault="00941B89" w:rsidP="005F2CDA">
      <w:pPr>
        <w:rPr>
          <w:rFonts w:asciiTheme="majorHAnsi" w:eastAsiaTheme="majorEastAsia" w:hAnsiTheme="majorHAnsi" w:cstheme="majorBidi"/>
          <w:color w:val="2F5496" w:themeColor="accent1" w:themeShade="BF"/>
          <w:sz w:val="26"/>
          <w:szCs w:val="26"/>
        </w:rPr>
      </w:pPr>
    </w:p>
    <w:p w14:paraId="2172974D" w14:textId="07A5433F" w:rsidR="005556AA" w:rsidRDefault="00E37CE2" w:rsidP="00296D30">
      <w:pPr>
        <w:pStyle w:val="Heading3"/>
        <w:numPr>
          <w:ilvl w:val="2"/>
          <w:numId w:val="5"/>
        </w:numPr>
      </w:pPr>
      <w:bookmarkStart w:id="20" w:name="_Toc3360590"/>
      <w:r>
        <w:t>Creating Virtual Networks</w:t>
      </w:r>
      <w:bookmarkEnd w:id="20"/>
    </w:p>
    <w:p w14:paraId="6A117990" w14:textId="3B717390" w:rsidR="001524E8" w:rsidRPr="001524E8" w:rsidRDefault="001524E8" w:rsidP="001524E8">
      <w:pPr>
        <w:rPr>
          <w:rFonts w:asciiTheme="majorHAnsi" w:eastAsiaTheme="majorEastAsia" w:hAnsiTheme="majorHAnsi" w:cstheme="majorBidi"/>
          <w:color w:val="2F5496" w:themeColor="accent1" w:themeShade="BF"/>
          <w:sz w:val="26"/>
          <w:szCs w:val="26"/>
        </w:rPr>
      </w:pPr>
    </w:p>
    <w:p w14:paraId="484FBDA4" w14:textId="188A71EA" w:rsidR="001524E8" w:rsidRDefault="002125AA" w:rsidP="001524E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Section you</w:t>
      </w:r>
      <w:r w:rsidR="001524E8" w:rsidRPr="001524E8">
        <w:rPr>
          <w:rFonts w:asciiTheme="majorHAnsi" w:eastAsiaTheme="majorEastAsia" w:hAnsiTheme="majorHAnsi" w:cstheme="majorBidi"/>
          <w:color w:val="2F5496" w:themeColor="accent1" w:themeShade="BF"/>
          <w:sz w:val="26"/>
          <w:szCs w:val="26"/>
        </w:rPr>
        <w:t xml:space="preserve"> define the Virtual Network (VNet) and you</w:t>
      </w:r>
      <w:r>
        <w:rPr>
          <w:rFonts w:asciiTheme="majorHAnsi" w:eastAsiaTheme="majorEastAsia" w:hAnsiTheme="majorHAnsi" w:cstheme="majorBidi"/>
          <w:color w:val="2F5496" w:themeColor="accent1" w:themeShade="BF"/>
          <w:sz w:val="26"/>
          <w:szCs w:val="26"/>
        </w:rPr>
        <w:t>r</w:t>
      </w:r>
      <w:r w:rsidR="001524E8" w:rsidRPr="001524E8">
        <w:rPr>
          <w:rFonts w:asciiTheme="majorHAnsi" w:eastAsiaTheme="majorEastAsia" w:hAnsiTheme="majorHAnsi" w:cstheme="majorBidi"/>
          <w:color w:val="2F5496" w:themeColor="accent1" w:themeShade="BF"/>
          <w:sz w:val="26"/>
          <w:szCs w:val="26"/>
        </w:rPr>
        <w:t xml:space="preserve"> Subnets </w:t>
      </w:r>
      <w:r>
        <w:rPr>
          <w:rFonts w:asciiTheme="majorHAnsi" w:eastAsiaTheme="majorEastAsia" w:hAnsiTheme="majorHAnsi" w:cstheme="majorBidi"/>
          <w:color w:val="2F5496" w:themeColor="accent1" w:themeShade="BF"/>
          <w:sz w:val="26"/>
          <w:szCs w:val="26"/>
        </w:rPr>
        <w:t>for the Hub Resource Group (RG)</w:t>
      </w:r>
      <w:r w:rsidR="001524E8" w:rsidRPr="001524E8">
        <w:rPr>
          <w:rFonts w:asciiTheme="majorHAnsi" w:eastAsiaTheme="majorEastAsia" w:hAnsiTheme="majorHAnsi" w:cstheme="majorBidi"/>
          <w:color w:val="2F5496" w:themeColor="accent1" w:themeShade="BF"/>
          <w:sz w:val="26"/>
          <w:szCs w:val="26"/>
        </w:rPr>
        <w:t>.</w:t>
      </w:r>
    </w:p>
    <w:p w14:paraId="190CDB60" w14:textId="1D48A7FA" w:rsidR="00FD01B1" w:rsidRDefault="00FD01B1" w:rsidP="001524E8">
      <w:pPr>
        <w:rPr>
          <w:rFonts w:asciiTheme="majorHAnsi" w:eastAsiaTheme="majorEastAsia" w:hAnsiTheme="majorHAnsi" w:cstheme="majorBidi"/>
          <w:color w:val="2F5496" w:themeColor="accent1" w:themeShade="BF"/>
          <w:sz w:val="26"/>
          <w:szCs w:val="26"/>
        </w:rPr>
      </w:pPr>
    </w:p>
    <w:p w14:paraId="0760DAD8" w14:textId="39F09CF8" w:rsidR="00FD01B1" w:rsidRDefault="00FD01B1" w:rsidP="001524E8">
      <w:pPr>
        <w:rPr>
          <w:rFonts w:asciiTheme="majorHAnsi" w:eastAsiaTheme="majorEastAsia" w:hAnsiTheme="majorHAnsi" w:cstheme="majorBidi"/>
          <w:b/>
          <w:color w:val="2F5496" w:themeColor="accent1" w:themeShade="BF"/>
          <w:sz w:val="26"/>
          <w:szCs w:val="26"/>
        </w:rPr>
      </w:pPr>
      <w:r w:rsidRPr="00776018">
        <w:rPr>
          <w:rFonts w:asciiTheme="majorHAnsi" w:eastAsiaTheme="majorEastAsia" w:hAnsiTheme="majorHAnsi" w:cstheme="majorBidi"/>
          <w:b/>
          <w:color w:val="2F5496" w:themeColor="accent1" w:themeShade="BF"/>
          <w:sz w:val="26"/>
          <w:szCs w:val="26"/>
        </w:rPr>
        <w:t xml:space="preserve">Please </w:t>
      </w:r>
      <w:r w:rsidR="00776018" w:rsidRPr="00776018">
        <w:rPr>
          <w:rFonts w:asciiTheme="majorHAnsi" w:eastAsiaTheme="majorEastAsia" w:hAnsiTheme="majorHAnsi" w:cstheme="majorBidi"/>
          <w:b/>
          <w:color w:val="2F5496" w:themeColor="accent1" w:themeShade="BF"/>
          <w:sz w:val="26"/>
          <w:szCs w:val="26"/>
        </w:rPr>
        <w:t>Replace the third CIDR Octet with your Student</w:t>
      </w:r>
      <w:r w:rsidR="00100954">
        <w:rPr>
          <w:rFonts w:asciiTheme="majorHAnsi" w:eastAsiaTheme="majorEastAsia" w:hAnsiTheme="majorHAnsi" w:cstheme="majorBidi"/>
          <w:b/>
          <w:color w:val="2F5496" w:themeColor="accent1" w:themeShade="BF"/>
          <w:sz w:val="26"/>
          <w:szCs w:val="26"/>
        </w:rPr>
        <w:t xml:space="preserve"> </w:t>
      </w:r>
      <w:r w:rsidR="00776018" w:rsidRPr="00776018">
        <w:rPr>
          <w:rFonts w:asciiTheme="majorHAnsi" w:eastAsiaTheme="majorEastAsia" w:hAnsiTheme="majorHAnsi" w:cstheme="majorBidi"/>
          <w:b/>
          <w:color w:val="2F5496" w:themeColor="accent1" w:themeShade="BF"/>
          <w:sz w:val="26"/>
          <w:szCs w:val="26"/>
        </w:rPr>
        <w:t>number provided by the Instructor.</w:t>
      </w:r>
    </w:p>
    <w:p w14:paraId="780A0043" w14:textId="7559698B" w:rsidR="00E37CE2" w:rsidRPr="001524E8" w:rsidRDefault="00E37CE2" w:rsidP="00E37CE2">
      <w:pPr>
        <w:rPr>
          <w:rFonts w:asciiTheme="majorHAnsi" w:eastAsiaTheme="majorEastAsia" w:hAnsiTheme="majorHAnsi" w:cstheme="majorBidi"/>
          <w:color w:val="2F5496" w:themeColor="accent1" w:themeShade="BF"/>
          <w:sz w:val="26"/>
          <w:szCs w:val="26"/>
        </w:rPr>
      </w:pPr>
    </w:p>
    <w:p w14:paraId="73AB0063"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569CD6"/>
          <w:sz w:val="18"/>
          <w:szCs w:val="18"/>
        </w:rPr>
        <w:t>vnet_network</w:t>
      </w:r>
      <w:r>
        <w:rPr>
          <w:rFonts w:ascii="Menlo" w:hAnsi="Menlo" w:cs="Menlo"/>
          <w:color w:val="D4D4D4"/>
          <w:sz w:val="18"/>
          <w:szCs w:val="18"/>
        </w:rPr>
        <w:t>:</w:t>
      </w:r>
    </w:p>
    <w:p w14:paraId="023AC038"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Transit-Azure</w:t>
      </w:r>
    </w:p>
    <w:p w14:paraId="22ECC756" w14:textId="1A1CB64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"10.217.XXX</w:t>
      </w:r>
      <w:r>
        <w:rPr>
          <w:rFonts w:ascii="Menlo" w:hAnsi="Menlo" w:cs="Menlo"/>
          <w:color w:val="CE9178"/>
          <w:sz w:val="18"/>
          <w:szCs w:val="18"/>
        </w:rPr>
        <w:t>.0/24"</w:t>
      </w:r>
    </w:p>
    <w:p w14:paraId="70A8016A"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peers</w:t>
      </w:r>
      <w:r>
        <w:rPr>
          <w:rFonts w:ascii="Menlo" w:hAnsi="Menlo" w:cs="Menlo"/>
          <w:color w:val="D4D4D4"/>
          <w:sz w:val="18"/>
          <w:szCs w:val="18"/>
        </w:rPr>
        <w:t>:</w:t>
      </w:r>
    </w:p>
    <w:p w14:paraId="755D0E63" w14:textId="6EB32C2F"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sidR="00941B89">
        <w:rPr>
          <w:rFonts w:ascii="Menlo" w:hAnsi="Menlo" w:cs="Menlo"/>
          <w:color w:val="CE9178"/>
          <w:sz w:val="18"/>
          <w:szCs w:val="18"/>
        </w:rPr>
        <w:t>&lt;Studen</w:t>
      </w:r>
      <w:r w:rsidR="00100954">
        <w:rPr>
          <w:rFonts w:ascii="Menlo" w:hAnsi="Menlo" w:cs="Menlo"/>
          <w:color w:val="CE9178"/>
          <w:sz w:val="18"/>
          <w:szCs w:val="18"/>
        </w:rPr>
        <w:t>t</w:t>
      </w:r>
      <w:r w:rsidR="00941B89">
        <w:rPr>
          <w:rFonts w:ascii="Menlo" w:hAnsi="Menlo" w:cs="Menlo"/>
          <w:color w:val="CE9178"/>
          <w:sz w:val="18"/>
          <w:szCs w:val="18"/>
        </w:rPr>
        <w:t>Name&gt;</w:t>
      </w:r>
      <w:r w:rsidR="00975CAD">
        <w:rPr>
          <w:rFonts w:ascii="Menlo" w:hAnsi="Menlo" w:cs="Menlo"/>
          <w:color w:val="CE9178"/>
          <w:sz w:val="18"/>
          <w:szCs w:val="18"/>
        </w:rPr>
        <w:t>Spoke</w:t>
      </w:r>
    </w:p>
    <w:p w14:paraId="0DFDE67A" w14:textId="59F54D9F"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subnet</w:t>
      </w:r>
      <w:r>
        <w:rPr>
          <w:rFonts w:ascii="Menlo" w:hAnsi="Menlo" w:cs="Menlo"/>
          <w:color w:val="D4D4D4"/>
          <w:sz w:val="18"/>
          <w:szCs w:val="18"/>
        </w:rPr>
        <w:t>:</w:t>
      </w:r>
    </w:p>
    <w:p w14:paraId="607F8932"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Management</w:t>
      </w:r>
    </w:p>
    <w:p w14:paraId="17BF29D2" w14:textId="33AD1A85"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422F86">
        <w:rPr>
          <w:rFonts w:ascii="Menlo" w:hAnsi="Menlo" w:cs="Menlo"/>
          <w:color w:val="CE9178"/>
          <w:sz w:val="18"/>
          <w:szCs w:val="18"/>
        </w:rPr>
        <w:t>"10.</w:t>
      </w:r>
      <w:r w:rsidR="00776018">
        <w:rPr>
          <w:rFonts w:ascii="Menlo" w:hAnsi="Menlo" w:cs="Menlo"/>
          <w:color w:val="CE9178"/>
          <w:sz w:val="18"/>
          <w:szCs w:val="18"/>
        </w:rPr>
        <w:t>217.XXX.</w:t>
      </w:r>
      <w:r>
        <w:rPr>
          <w:rFonts w:ascii="Menlo" w:hAnsi="Menlo" w:cs="Menlo"/>
          <w:color w:val="CE9178"/>
          <w:sz w:val="18"/>
          <w:szCs w:val="18"/>
        </w:rPr>
        <w:t>64/27"</w:t>
      </w:r>
    </w:p>
    <w:p w14:paraId="1BB40AEC"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Trust</w:t>
      </w:r>
    </w:p>
    <w:p w14:paraId="6513CAF6" w14:textId="20D7912D"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Pr>
          <w:rFonts w:ascii="Menlo" w:hAnsi="Menlo" w:cs="Menlo"/>
          <w:color w:val="CE9178"/>
          <w:sz w:val="18"/>
          <w:szCs w:val="18"/>
        </w:rPr>
        <w:t>"10</w:t>
      </w:r>
      <w:r w:rsidR="00422F86">
        <w:rPr>
          <w:rFonts w:ascii="Menlo" w:hAnsi="Menlo" w:cs="Menlo"/>
          <w:color w:val="CE9178"/>
          <w:sz w:val="18"/>
          <w:szCs w:val="18"/>
        </w:rPr>
        <w:t>.</w:t>
      </w:r>
      <w:r w:rsidR="00776018">
        <w:rPr>
          <w:rFonts w:ascii="Menlo" w:hAnsi="Menlo" w:cs="Menlo"/>
          <w:color w:val="CE9178"/>
          <w:sz w:val="18"/>
          <w:szCs w:val="18"/>
        </w:rPr>
        <w:t>217.XXX</w:t>
      </w:r>
      <w:r w:rsidR="00422F86">
        <w:rPr>
          <w:rFonts w:ascii="Menlo" w:hAnsi="Menlo" w:cs="Menlo"/>
          <w:color w:val="CE9178"/>
          <w:sz w:val="18"/>
          <w:szCs w:val="18"/>
        </w:rPr>
        <w:t>.</w:t>
      </w:r>
      <w:r>
        <w:rPr>
          <w:rFonts w:ascii="Menlo" w:hAnsi="Menlo" w:cs="Menlo"/>
          <w:color w:val="CE9178"/>
          <w:sz w:val="18"/>
          <w:szCs w:val="18"/>
        </w:rPr>
        <w:t>32/27"</w:t>
      </w:r>
    </w:p>
    <w:p w14:paraId="435E274B"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Untrust</w:t>
      </w:r>
    </w:p>
    <w:p w14:paraId="0E163F9E" w14:textId="5726BD55"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Pr>
          <w:rFonts w:ascii="Menlo" w:hAnsi="Menlo" w:cs="Menlo"/>
          <w:color w:val="CE9178"/>
          <w:sz w:val="18"/>
          <w:szCs w:val="18"/>
        </w:rPr>
        <w:t>"10</w:t>
      </w:r>
      <w:r w:rsidR="00422F86">
        <w:rPr>
          <w:rFonts w:ascii="Menlo" w:hAnsi="Menlo" w:cs="Menlo"/>
          <w:color w:val="CE9178"/>
          <w:sz w:val="18"/>
          <w:szCs w:val="18"/>
        </w:rPr>
        <w:t>.</w:t>
      </w:r>
      <w:r w:rsidR="00776018">
        <w:rPr>
          <w:rFonts w:ascii="Menlo" w:hAnsi="Menlo" w:cs="Menlo"/>
          <w:color w:val="CE9178"/>
          <w:sz w:val="18"/>
          <w:szCs w:val="18"/>
        </w:rPr>
        <w:t>217.XXX</w:t>
      </w:r>
      <w:r w:rsidR="00422F86">
        <w:rPr>
          <w:rFonts w:ascii="Menlo" w:hAnsi="Menlo" w:cs="Menlo"/>
          <w:color w:val="CE9178"/>
          <w:sz w:val="18"/>
          <w:szCs w:val="18"/>
        </w:rPr>
        <w:t>.</w:t>
      </w:r>
      <w:r>
        <w:rPr>
          <w:rFonts w:ascii="Menlo" w:hAnsi="Menlo" w:cs="Menlo"/>
          <w:color w:val="CE9178"/>
          <w:sz w:val="18"/>
          <w:szCs w:val="18"/>
        </w:rPr>
        <w:t>0/27"</w:t>
      </w:r>
    </w:p>
    <w:p w14:paraId="619B996E" w14:textId="295A0793" w:rsidR="005556AA" w:rsidRDefault="00DB6B06"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tbl>
      <w:tblPr>
        <w:tblW w:w="10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4600"/>
        <w:gridCol w:w="5146"/>
      </w:tblGrid>
      <w:tr w:rsidR="005B4637" w:rsidRPr="00252976" w14:paraId="52582A8A" w14:textId="77777777" w:rsidTr="005B4637">
        <w:trPr>
          <w:trHeight w:val="254"/>
        </w:trPr>
        <w:tc>
          <w:tcPr>
            <w:tcW w:w="1155" w:type="dxa"/>
            <w:shd w:val="clear" w:color="auto" w:fill="auto"/>
            <w:noWrap/>
            <w:vAlign w:val="center"/>
            <w:hideMark/>
          </w:tcPr>
          <w:p w14:paraId="79A06683" w14:textId="77777777" w:rsidR="005B4637" w:rsidRPr="00252976" w:rsidRDefault="005B4637" w:rsidP="005B4637">
            <w:pPr>
              <w:rPr>
                <w:rFonts w:cstheme="majorHAnsi"/>
                <w:b/>
                <w:color w:val="2F5496"/>
              </w:rPr>
            </w:pPr>
            <w:r w:rsidRPr="00252976">
              <w:rPr>
                <w:rFonts w:cstheme="majorHAnsi"/>
                <w:b/>
                <w:color w:val="2F5496"/>
              </w:rPr>
              <w:lastRenderedPageBreak/>
              <w:t>name:</w:t>
            </w:r>
          </w:p>
        </w:tc>
        <w:tc>
          <w:tcPr>
            <w:tcW w:w="4600" w:type="dxa"/>
            <w:shd w:val="clear" w:color="auto" w:fill="auto"/>
            <w:noWrap/>
            <w:vAlign w:val="center"/>
            <w:hideMark/>
          </w:tcPr>
          <w:p w14:paraId="1989B7BD" w14:textId="77777777" w:rsidR="005B4637" w:rsidRPr="00252976" w:rsidRDefault="005B4637" w:rsidP="005B4637">
            <w:pPr>
              <w:rPr>
                <w:rFonts w:cstheme="majorHAnsi"/>
                <w:color w:val="2F5496"/>
              </w:rPr>
            </w:pPr>
            <w:r w:rsidRPr="00252976">
              <w:rPr>
                <w:rFonts w:cstheme="majorHAnsi"/>
                <w:color w:val="2F5496"/>
              </w:rPr>
              <w:t>Defines the name of the Virtual Network</w:t>
            </w:r>
          </w:p>
        </w:tc>
        <w:tc>
          <w:tcPr>
            <w:tcW w:w="5146" w:type="dxa"/>
            <w:shd w:val="clear" w:color="auto" w:fill="auto"/>
            <w:noWrap/>
            <w:vAlign w:val="bottom"/>
            <w:hideMark/>
          </w:tcPr>
          <w:p w14:paraId="535A82C9" w14:textId="77777777" w:rsidR="005B4637" w:rsidRPr="00252976" w:rsidRDefault="005B4637" w:rsidP="005B4637">
            <w:pPr>
              <w:rPr>
                <w:rFonts w:cstheme="majorHAnsi"/>
                <w:color w:val="305496"/>
              </w:rPr>
            </w:pPr>
            <w:r w:rsidRPr="00252976">
              <w:rPr>
                <w:rFonts w:cstheme="majorHAnsi"/>
                <w:color w:val="305496"/>
              </w:rPr>
              <w:t>Add your initials to make the name unique.</w:t>
            </w:r>
          </w:p>
        </w:tc>
      </w:tr>
      <w:tr w:rsidR="005B4637" w:rsidRPr="00252976" w14:paraId="608EF659" w14:textId="77777777" w:rsidTr="005B4637">
        <w:trPr>
          <w:trHeight w:val="254"/>
        </w:trPr>
        <w:tc>
          <w:tcPr>
            <w:tcW w:w="1155" w:type="dxa"/>
            <w:shd w:val="clear" w:color="auto" w:fill="auto"/>
            <w:noWrap/>
            <w:vAlign w:val="center"/>
            <w:hideMark/>
          </w:tcPr>
          <w:p w14:paraId="1B64E1F4" w14:textId="77777777" w:rsidR="005B4637" w:rsidRPr="00252976" w:rsidRDefault="005B4637" w:rsidP="005B4637">
            <w:pPr>
              <w:rPr>
                <w:rFonts w:cstheme="majorHAnsi"/>
                <w:b/>
                <w:color w:val="2F5496"/>
              </w:rPr>
            </w:pPr>
            <w:r w:rsidRPr="00252976">
              <w:rPr>
                <w:rFonts w:cstheme="majorHAnsi"/>
                <w:b/>
                <w:color w:val="2F5496"/>
              </w:rPr>
              <w:t>network:</w:t>
            </w:r>
          </w:p>
        </w:tc>
        <w:tc>
          <w:tcPr>
            <w:tcW w:w="4600" w:type="dxa"/>
            <w:shd w:val="clear" w:color="auto" w:fill="auto"/>
            <w:noWrap/>
            <w:vAlign w:val="center"/>
            <w:hideMark/>
          </w:tcPr>
          <w:p w14:paraId="083CFDC0" w14:textId="77777777" w:rsidR="005B4637" w:rsidRPr="00252976" w:rsidRDefault="005B4637" w:rsidP="005B4637">
            <w:pPr>
              <w:rPr>
                <w:rFonts w:cstheme="majorHAnsi"/>
                <w:color w:val="2F5496"/>
              </w:rPr>
            </w:pPr>
            <w:r w:rsidRPr="00252976">
              <w:rPr>
                <w:rFonts w:cstheme="majorHAnsi"/>
                <w:color w:val="2F5496"/>
              </w:rPr>
              <w:t>Defines the VNet CIDR</w:t>
            </w:r>
          </w:p>
        </w:tc>
        <w:tc>
          <w:tcPr>
            <w:tcW w:w="5146" w:type="dxa"/>
            <w:shd w:val="clear" w:color="auto" w:fill="auto"/>
            <w:noWrap/>
            <w:vAlign w:val="bottom"/>
            <w:hideMark/>
          </w:tcPr>
          <w:p w14:paraId="26DF5364" w14:textId="77777777" w:rsidR="005B4637" w:rsidRPr="00252976" w:rsidRDefault="005B4637" w:rsidP="005B4637">
            <w:pPr>
              <w:rPr>
                <w:rFonts w:cstheme="majorHAnsi"/>
                <w:color w:val="305496"/>
              </w:rPr>
            </w:pPr>
            <w:r w:rsidRPr="00252976">
              <w:rPr>
                <w:rFonts w:cstheme="majorHAnsi"/>
                <w:color w:val="305496"/>
              </w:rPr>
              <w:t>Enter the number provided by the instructor</w:t>
            </w:r>
          </w:p>
        </w:tc>
      </w:tr>
      <w:tr w:rsidR="005B4637" w:rsidRPr="00252976" w14:paraId="64A0BD39" w14:textId="77777777" w:rsidTr="005B4637">
        <w:trPr>
          <w:trHeight w:val="254"/>
        </w:trPr>
        <w:tc>
          <w:tcPr>
            <w:tcW w:w="1155" w:type="dxa"/>
            <w:shd w:val="clear" w:color="auto" w:fill="auto"/>
            <w:noWrap/>
            <w:vAlign w:val="center"/>
            <w:hideMark/>
          </w:tcPr>
          <w:p w14:paraId="678D980F" w14:textId="77777777" w:rsidR="005B4637" w:rsidRPr="00252976" w:rsidRDefault="005B4637" w:rsidP="005B4637">
            <w:pPr>
              <w:rPr>
                <w:rFonts w:cstheme="majorHAnsi"/>
                <w:b/>
                <w:color w:val="2F5496"/>
              </w:rPr>
            </w:pPr>
            <w:r w:rsidRPr="00252976">
              <w:rPr>
                <w:rFonts w:cstheme="majorHAnsi"/>
                <w:b/>
                <w:color w:val="2F5496"/>
              </w:rPr>
              <w:t>peers:</w:t>
            </w:r>
          </w:p>
        </w:tc>
        <w:tc>
          <w:tcPr>
            <w:tcW w:w="4600" w:type="dxa"/>
            <w:shd w:val="clear" w:color="auto" w:fill="auto"/>
            <w:noWrap/>
            <w:vAlign w:val="center"/>
            <w:hideMark/>
          </w:tcPr>
          <w:p w14:paraId="3E0F6E96" w14:textId="77777777" w:rsidR="005B4637" w:rsidRPr="00252976" w:rsidRDefault="005B4637" w:rsidP="005B4637">
            <w:pPr>
              <w:rPr>
                <w:rFonts w:cstheme="majorHAnsi"/>
                <w:color w:val="2F5496"/>
              </w:rPr>
            </w:pPr>
            <w:r w:rsidRPr="00252976">
              <w:rPr>
                <w:rFonts w:cstheme="majorHAnsi"/>
                <w:color w:val="2F5496"/>
              </w:rPr>
              <w:t>Defines the Peer config</w:t>
            </w:r>
          </w:p>
        </w:tc>
        <w:tc>
          <w:tcPr>
            <w:tcW w:w="5146" w:type="dxa"/>
            <w:shd w:val="clear" w:color="auto" w:fill="auto"/>
            <w:noWrap/>
            <w:vAlign w:val="center"/>
            <w:hideMark/>
          </w:tcPr>
          <w:p w14:paraId="711242FC" w14:textId="77777777" w:rsidR="005B4637" w:rsidRPr="00252976" w:rsidRDefault="005B4637" w:rsidP="005B4637">
            <w:pPr>
              <w:rPr>
                <w:rFonts w:cstheme="majorHAnsi"/>
                <w:color w:val="2F5496"/>
              </w:rPr>
            </w:pPr>
            <w:r w:rsidRPr="00252976">
              <w:rPr>
                <w:rFonts w:cstheme="majorHAnsi"/>
                <w:color w:val="2F5496"/>
              </w:rPr>
              <w:t xml:space="preserve">Type the filename of your spoke but without </w:t>
            </w:r>
            <w:r w:rsidRPr="00252976">
              <w:rPr>
                <w:rFonts w:cstheme="majorHAnsi"/>
                <w:b/>
                <w:bCs/>
                <w:color w:val="2F5496"/>
              </w:rPr>
              <w:t>“.yml”</w:t>
            </w:r>
          </w:p>
        </w:tc>
      </w:tr>
      <w:tr w:rsidR="005B4637" w:rsidRPr="00252976" w14:paraId="5D8194DD" w14:textId="77777777" w:rsidTr="005B4637">
        <w:trPr>
          <w:trHeight w:val="254"/>
        </w:trPr>
        <w:tc>
          <w:tcPr>
            <w:tcW w:w="1155" w:type="dxa"/>
            <w:shd w:val="clear" w:color="auto" w:fill="auto"/>
            <w:noWrap/>
            <w:vAlign w:val="center"/>
            <w:hideMark/>
          </w:tcPr>
          <w:p w14:paraId="05882155" w14:textId="77777777" w:rsidR="005B4637" w:rsidRPr="00252976" w:rsidRDefault="005B4637" w:rsidP="005B4637">
            <w:pPr>
              <w:rPr>
                <w:rFonts w:cstheme="majorHAnsi"/>
                <w:b/>
                <w:color w:val="2F5496"/>
              </w:rPr>
            </w:pPr>
            <w:r w:rsidRPr="00252976">
              <w:rPr>
                <w:rFonts w:cstheme="majorHAnsi"/>
                <w:b/>
                <w:color w:val="2F5496"/>
              </w:rPr>
              <w:t>subnet:</w:t>
            </w:r>
          </w:p>
        </w:tc>
        <w:tc>
          <w:tcPr>
            <w:tcW w:w="4600" w:type="dxa"/>
            <w:shd w:val="clear" w:color="auto" w:fill="auto"/>
            <w:noWrap/>
            <w:vAlign w:val="center"/>
            <w:hideMark/>
          </w:tcPr>
          <w:p w14:paraId="52736363" w14:textId="77777777" w:rsidR="005B4637" w:rsidRPr="00252976" w:rsidRDefault="005B4637" w:rsidP="005B4637">
            <w:pPr>
              <w:rPr>
                <w:rFonts w:cstheme="majorHAnsi"/>
                <w:color w:val="2F5496"/>
              </w:rPr>
            </w:pPr>
            <w:r w:rsidRPr="00252976">
              <w:rPr>
                <w:rFonts w:cstheme="majorHAnsi"/>
                <w:color w:val="2F5496"/>
              </w:rPr>
              <w:t>Defines the subnets of the VNet</w:t>
            </w:r>
          </w:p>
        </w:tc>
        <w:tc>
          <w:tcPr>
            <w:tcW w:w="5146" w:type="dxa"/>
            <w:shd w:val="clear" w:color="auto" w:fill="auto"/>
            <w:noWrap/>
            <w:vAlign w:val="bottom"/>
            <w:hideMark/>
          </w:tcPr>
          <w:p w14:paraId="2FB8BEEF" w14:textId="77777777" w:rsidR="005B4637" w:rsidRPr="00252976" w:rsidRDefault="005B4637" w:rsidP="005B4637">
            <w:pPr>
              <w:rPr>
                <w:rFonts w:cstheme="majorHAnsi"/>
                <w:color w:val="305496"/>
              </w:rPr>
            </w:pPr>
            <w:r w:rsidRPr="00252976">
              <w:rPr>
                <w:rFonts w:cstheme="majorHAnsi"/>
                <w:color w:val="305496"/>
              </w:rPr>
              <w:t>Enter the number provided by the instructor</w:t>
            </w:r>
          </w:p>
        </w:tc>
      </w:tr>
    </w:tbl>
    <w:p w14:paraId="50E04EEA" w14:textId="77777777" w:rsidR="005B4637" w:rsidRDefault="005B4637" w:rsidP="00975CAD">
      <w:pPr>
        <w:ind w:left="720" w:firstLine="720"/>
        <w:rPr>
          <w:rFonts w:asciiTheme="majorHAnsi" w:eastAsiaTheme="majorEastAsia" w:hAnsiTheme="majorHAnsi" w:cstheme="majorBidi"/>
          <w:b/>
          <w:color w:val="FF0000"/>
          <w:sz w:val="26"/>
          <w:szCs w:val="26"/>
        </w:rPr>
      </w:pPr>
    </w:p>
    <w:p w14:paraId="518EF13B" w14:textId="4F38CB69" w:rsidR="00975CAD" w:rsidRPr="00422F86" w:rsidRDefault="00975CAD" w:rsidP="005B4637">
      <w:pPr>
        <w:ind w:left="720" w:firstLine="720"/>
        <w:jc w:val="center"/>
        <w:rPr>
          <w:rFonts w:asciiTheme="majorHAnsi" w:eastAsiaTheme="majorEastAsia" w:hAnsiTheme="majorHAnsi" w:cstheme="majorBidi"/>
          <w:b/>
          <w:color w:val="FF0000"/>
          <w:sz w:val="26"/>
          <w:szCs w:val="26"/>
        </w:rPr>
      </w:pPr>
      <w:r w:rsidRPr="00422F86">
        <w:rPr>
          <w:rFonts w:asciiTheme="majorHAnsi" w:eastAsiaTheme="majorEastAsia" w:hAnsiTheme="majorHAnsi" w:cstheme="majorBidi"/>
          <w:b/>
          <w:color w:val="FF0000"/>
          <w:sz w:val="26"/>
          <w:szCs w:val="26"/>
        </w:rPr>
        <w:t>IMPORTANT the first Network has to be the Firewall Network</w:t>
      </w:r>
    </w:p>
    <w:p w14:paraId="47BDA5D0" w14:textId="791BADD0" w:rsidR="00975CAD" w:rsidRPr="00975CAD" w:rsidRDefault="00975CAD" w:rsidP="005B4637">
      <w:pPr>
        <w:ind w:left="720" w:firstLine="720"/>
        <w:jc w:val="center"/>
        <w:rPr>
          <w:rFonts w:asciiTheme="majorHAnsi" w:eastAsiaTheme="majorEastAsia" w:hAnsiTheme="majorHAnsi" w:cstheme="majorBidi"/>
          <w:b/>
          <w:color w:val="FF0000"/>
          <w:sz w:val="26"/>
          <w:szCs w:val="26"/>
        </w:rPr>
      </w:pPr>
      <w:r w:rsidRPr="00422F86">
        <w:rPr>
          <w:rFonts w:asciiTheme="majorHAnsi" w:eastAsiaTheme="majorEastAsia" w:hAnsiTheme="majorHAnsi" w:cstheme="majorBidi"/>
          <w:b/>
          <w:color w:val="FF0000"/>
          <w:sz w:val="26"/>
          <w:szCs w:val="26"/>
        </w:rPr>
        <w:t>1 Subnet = Management; 2 Subnet = Trust; 3 Subnet = Untrust</w:t>
      </w:r>
    </w:p>
    <w:p w14:paraId="4AAF4C96" w14:textId="4219F128" w:rsidR="00E37CE2" w:rsidRDefault="00E37CE2" w:rsidP="005B4637">
      <w:pPr>
        <w:jc w:val="center"/>
        <w:rPr>
          <w:rFonts w:asciiTheme="majorHAnsi" w:eastAsiaTheme="majorEastAsia" w:hAnsiTheme="majorHAnsi" w:cstheme="majorBidi"/>
          <w:b/>
          <w:color w:val="FF0000"/>
          <w:sz w:val="26"/>
          <w:szCs w:val="26"/>
        </w:rPr>
      </w:pPr>
    </w:p>
    <w:p w14:paraId="222EFDE6" w14:textId="7DE15A7B" w:rsidR="00E37CE2" w:rsidRPr="00E37CE2" w:rsidRDefault="00E37CE2" w:rsidP="00E37CE2">
      <w:pPr>
        <w:rPr>
          <w:rFonts w:asciiTheme="majorHAnsi" w:eastAsiaTheme="majorEastAsia" w:hAnsiTheme="majorHAnsi" w:cstheme="majorBidi"/>
          <w:b/>
          <w:color w:val="FF0000"/>
          <w:sz w:val="26"/>
          <w:szCs w:val="26"/>
        </w:rPr>
      </w:pPr>
    </w:p>
    <w:p w14:paraId="4722B077" w14:textId="05BABB9E" w:rsidR="00422F86" w:rsidRDefault="00E37CE2" w:rsidP="00296D30">
      <w:pPr>
        <w:pStyle w:val="Heading3"/>
        <w:numPr>
          <w:ilvl w:val="2"/>
          <w:numId w:val="5"/>
        </w:numPr>
        <w:rPr>
          <w:color w:val="2F5496" w:themeColor="accent1" w:themeShade="BF"/>
          <w:sz w:val="26"/>
          <w:szCs w:val="26"/>
        </w:rPr>
      </w:pPr>
      <w:bookmarkStart w:id="21" w:name="_Toc3360591"/>
      <w:r>
        <w:t>Creating Security Groups</w:t>
      </w:r>
      <w:bookmarkEnd w:id="21"/>
    </w:p>
    <w:p w14:paraId="0BEFB335" w14:textId="0B928911" w:rsidR="00E37CE2" w:rsidRDefault="00E37CE2" w:rsidP="00422F86">
      <w:pPr>
        <w:rPr>
          <w:rFonts w:asciiTheme="majorHAnsi" w:eastAsiaTheme="majorEastAsia" w:hAnsiTheme="majorHAnsi" w:cstheme="majorBidi"/>
          <w:color w:val="2F5496" w:themeColor="accent1" w:themeShade="BF"/>
          <w:sz w:val="26"/>
          <w:szCs w:val="26"/>
        </w:rPr>
      </w:pPr>
    </w:p>
    <w:p w14:paraId="0FA11058" w14:textId="6618CEBB" w:rsidR="0035025E" w:rsidRDefault="0035025E" w:rsidP="00422F8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section you can define your Network Security Groups (NSG) what you can then later attach to the needed interfaces. By default, is to every interface an “allow all” NSG applied to not having any issues in the beginning.</w:t>
      </w:r>
    </w:p>
    <w:p w14:paraId="6A3205F0" w14:textId="77777777" w:rsidR="0035025E" w:rsidRDefault="0035025E" w:rsidP="00422F86">
      <w:pPr>
        <w:rPr>
          <w:rFonts w:asciiTheme="majorHAnsi" w:eastAsiaTheme="majorEastAsia" w:hAnsiTheme="majorHAnsi" w:cstheme="majorBidi"/>
          <w:color w:val="2F5496" w:themeColor="accent1" w:themeShade="BF"/>
          <w:sz w:val="26"/>
          <w:szCs w:val="26"/>
        </w:rPr>
      </w:pPr>
    </w:p>
    <w:p w14:paraId="54E52C7E"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569CD6"/>
          <w:sz w:val="18"/>
          <w:szCs w:val="18"/>
        </w:rPr>
        <w:t>security_groups</w:t>
      </w:r>
      <w:r>
        <w:rPr>
          <w:rFonts w:ascii="Menlo" w:hAnsi="Menlo" w:cs="Menlo"/>
          <w:color w:val="D4D4D4"/>
          <w:sz w:val="18"/>
          <w:szCs w:val="18"/>
        </w:rPr>
        <w:t>:</w:t>
      </w:r>
    </w:p>
    <w:p w14:paraId="76E8C83E"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Outbound allow</w:t>
      </w:r>
    </w:p>
    <w:p w14:paraId="5B56F6FF" w14:textId="0C63D2F0"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priority</w:t>
      </w:r>
      <w:r>
        <w:rPr>
          <w:rFonts w:ascii="Menlo" w:hAnsi="Menlo" w:cs="Menlo"/>
          <w:color w:val="D4D4D4"/>
          <w:sz w:val="18"/>
          <w:szCs w:val="18"/>
        </w:rPr>
        <w:t xml:space="preserve">: </w:t>
      </w:r>
      <w:r>
        <w:rPr>
          <w:rFonts w:ascii="Menlo" w:hAnsi="Menlo" w:cs="Menlo"/>
          <w:color w:val="B5CEA8"/>
          <w:sz w:val="18"/>
          <w:szCs w:val="18"/>
        </w:rPr>
        <w:t>1000</w:t>
      </w:r>
    </w:p>
    <w:p w14:paraId="324E73DF"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direction</w:t>
      </w:r>
      <w:r>
        <w:rPr>
          <w:rFonts w:ascii="Menlo" w:hAnsi="Menlo" w:cs="Menlo"/>
          <w:color w:val="D4D4D4"/>
          <w:sz w:val="18"/>
          <w:szCs w:val="18"/>
        </w:rPr>
        <w:t xml:space="preserve">: </w:t>
      </w:r>
      <w:r>
        <w:rPr>
          <w:rFonts w:ascii="Menlo" w:hAnsi="Menlo" w:cs="Menlo"/>
          <w:color w:val="CE9178"/>
          <w:sz w:val="18"/>
          <w:szCs w:val="18"/>
        </w:rPr>
        <w:t>inbound</w:t>
      </w:r>
    </w:p>
    <w:p w14:paraId="06C006AF"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action</w:t>
      </w:r>
      <w:r>
        <w:rPr>
          <w:rFonts w:ascii="Menlo" w:hAnsi="Menlo" w:cs="Menlo"/>
          <w:color w:val="D4D4D4"/>
          <w:sz w:val="18"/>
          <w:szCs w:val="18"/>
        </w:rPr>
        <w:t xml:space="preserve">: </w:t>
      </w:r>
      <w:r>
        <w:rPr>
          <w:rFonts w:ascii="Menlo" w:hAnsi="Menlo" w:cs="Menlo"/>
          <w:color w:val="CE9178"/>
          <w:sz w:val="18"/>
          <w:szCs w:val="18"/>
        </w:rPr>
        <w:t>allow</w:t>
      </w:r>
    </w:p>
    <w:p w14:paraId="0FCD24CB" w14:textId="0709DDE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src_ip</w:t>
      </w:r>
      <w:r>
        <w:rPr>
          <w:rFonts w:ascii="Menlo" w:hAnsi="Menlo" w:cs="Menlo"/>
          <w:color w:val="D4D4D4"/>
          <w:sz w:val="18"/>
          <w:szCs w:val="18"/>
        </w:rPr>
        <w:t xml:space="preserve">: </w:t>
      </w:r>
      <w:r w:rsidR="00F35EE2">
        <w:rPr>
          <w:rFonts w:ascii="Menlo" w:hAnsi="Menlo" w:cs="Menlo"/>
          <w:color w:val="B5CEA8"/>
          <w:sz w:val="18"/>
          <w:szCs w:val="18"/>
        </w:rPr>
        <w:t>0.0.0.0</w:t>
      </w:r>
    </w:p>
    <w:p w14:paraId="4C094295"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src_port</w:t>
      </w:r>
      <w:r>
        <w:rPr>
          <w:rFonts w:ascii="Menlo" w:hAnsi="Menlo" w:cs="Menlo"/>
          <w:color w:val="D4D4D4"/>
          <w:sz w:val="18"/>
          <w:szCs w:val="18"/>
        </w:rPr>
        <w:t xml:space="preserve">: </w:t>
      </w:r>
      <w:r>
        <w:rPr>
          <w:rFonts w:ascii="Menlo" w:hAnsi="Menlo" w:cs="Menlo"/>
          <w:color w:val="CE9178"/>
          <w:sz w:val="18"/>
          <w:szCs w:val="18"/>
        </w:rPr>
        <w:t>any</w:t>
      </w:r>
    </w:p>
    <w:p w14:paraId="1A4C28DF"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dst_port</w:t>
      </w:r>
      <w:r>
        <w:rPr>
          <w:rFonts w:ascii="Menlo" w:hAnsi="Menlo" w:cs="Menlo"/>
          <w:color w:val="D4D4D4"/>
          <w:sz w:val="18"/>
          <w:szCs w:val="18"/>
        </w:rPr>
        <w:t xml:space="preserve">: </w:t>
      </w:r>
      <w:r>
        <w:rPr>
          <w:rFonts w:ascii="Menlo" w:hAnsi="Menlo" w:cs="Menlo"/>
          <w:color w:val="CE9178"/>
          <w:sz w:val="18"/>
          <w:szCs w:val="18"/>
        </w:rPr>
        <w:t>any</w:t>
      </w:r>
    </w:p>
    <w:p w14:paraId="76C8A536" w14:textId="7874794D"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dst_network</w:t>
      </w:r>
      <w:r>
        <w:rPr>
          <w:rFonts w:ascii="Menlo" w:hAnsi="Menlo" w:cs="Menlo"/>
          <w:color w:val="D4D4D4"/>
          <w:sz w:val="18"/>
          <w:szCs w:val="18"/>
        </w:rPr>
        <w:t xml:space="preserve">: </w:t>
      </w:r>
      <w:r w:rsidR="00F35EE2">
        <w:rPr>
          <w:rFonts w:ascii="Menlo" w:hAnsi="Menlo" w:cs="Menlo"/>
          <w:color w:val="B5CEA8"/>
          <w:sz w:val="18"/>
          <w:szCs w:val="18"/>
        </w:rPr>
        <w:t>0.0.0.0</w:t>
      </w:r>
    </w:p>
    <w:p w14:paraId="0A76FD49"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protocol</w:t>
      </w:r>
      <w:r>
        <w:rPr>
          <w:rFonts w:ascii="Menlo" w:hAnsi="Menlo" w:cs="Menlo"/>
          <w:color w:val="D4D4D4"/>
          <w:sz w:val="18"/>
          <w:szCs w:val="18"/>
        </w:rPr>
        <w:t xml:space="preserve">: </w:t>
      </w:r>
      <w:r>
        <w:rPr>
          <w:rFonts w:ascii="Menlo" w:hAnsi="Menlo" w:cs="Menlo"/>
          <w:color w:val="CE9178"/>
          <w:sz w:val="18"/>
          <w:szCs w:val="18"/>
        </w:rPr>
        <w:t>any</w:t>
      </w:r>
    </w:p>
    <w:p w14:paraId="43A031E9" w14:textId="77777777" w:rsidR="005B4637" w:rsidRDefault="005B4637" w:rsidP="005B4637">
      <w:pPr>
        <w:rPr>
          <w:rFonts w:eastAsiaTheme="majorEastAsia" w:cstheme="majorBidi"/>
          <w:color w:val="2F5496" w:themeColor="accent1" w:themeShade="BF"/>
          <w:sz w:val="26"/>
          <w:szCs w:val="26"/>
        </w:rPr>
      </w:pP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5040"/>
        <w:gridCol w:w="4045"/>
      </w:tblGrid>
      <w:tr w:rsidR="005B4637" w:rsidRPr="00252976" w14:paraId="031646CA" w14:textId="77777777" w:rsidTr="005B4637">
        <w:trPr>
          <w:trHeight w:val="310"/>
        </w:trPr>
        <w:tc>
          <w:tcPr>
            <w:tcW w:w="1705" w:type="dxa"/>
            <w:shd w:val="clear" w:color="auto" w:fill="auto"/>
            <w:noWrap/>
            <w:vAlign w:val="center"/>
            <w:hideMark/>
          </w:tcPr>
          <w:p w14:paraId="73A79EBE" w14:textId="77777777" w:rsidR="005B4637" w:rsidRPr="00252976" w:rsidRDefault="005B4637" w:rsidP="005B4637">
            <w:pPr>
              <w:rPr>
                <w:rFonts w:cstheme="majorHAnsi"/>
                <w:b/>
                <w:color w:val="2F5496"/>
              </w:rPr>
            </w:pPr>
            <w:r w:rsidRPr="00252976">
              <w:rPr>
                <w:rFonts w:cstheme="majorHAnsi"/>
                <w:b/>
                <w:color w:val="2F5496"/>
              </w:rPr>
              <w:t xml:space="preserve">name: </w:t>
            </w:r>
          </w:p>
        </w:tc>
        <w:tc>
          <w:tcPr>
            <w:tcW w:w="5040" w:type="dxa"/>
            <w:shd w:val="clear" w:color="auto" w:fill="auto"/>
            <w:noWrap/>
            <w:vAlign w:val="center"/>
            <w:hideMark/>
          </w:tcPr>
          <w:p w14:paraId="0081DCD5" w14:textId="77777777" w:rsidR="005B4637" w:rsidRPr="00252976" w:rsidRDefault="005B4637" w:rsidP="005B4637">
            <w:pPr>
              <w:rPr>
                <w:rFonts w:cstheme="majorHAnsi"/>
                <w:color w:val="2F5496"/>
              </w:rPr>
            </w:pPr>
            <w:r w:rsidRPr="00252976">
              <w:rPr>
                <w:rFonts w:cstheme="majorHAnsi"/>
                <w:color w:val="2F5496"/>
              </w:rPr>
              <w:t>Defines the name of the NSG</w:t>
            </w:r>
          </w:p>
        </w:tc>
        <w:tc>
          <w:tcPr>
            <w:tcW w:w="4045" w:type="dxa"/>
            <w:shd w:val="clear" w:color="auto" w:fill="auto"/>
            <w:noWrap/>
            <w:vAlign w:val="bottom"/>
            <w:hideMark/>
          </w:tcPr>
          <w:p w14:paraId="110189F5" w14:textId="77777777" w:rsidR="005B4637" w:rsidRPr="00252976" w:rsidRDefault="005B4637" w:rsidP="005B4637">
            <w:pPr>
              <w:rPr>
                <w:rFonts w:cstheme="majorHAnsi"/>
                <w:color w:val="305496"/>
              </w:rPr>
            </w:pPr>
            <w:r w:rsidRPr="00252976">
              <w:rPr>
                <w:rFonts w:cstheme="majorHAnsi"/>
                <w:color w:val="305496"/>
              </w:rPr>
              <w:t>Add your initials to make the name unique.</w:t>
            </w:r>
          </w:p>
        </w:tc>
      </w:tr>
      <w:tr w:rsidR="005B4637" w:rsidRPr="00252976" w14:paraId="12856653" w14:textId="77777777" w:rsidTr="005B4637">
        <w:trPr>
          <w:trHeight w:val="310"/>
        </w:trPr>
        <w:tc>
          <w:tcPr>
            <w:tcW w:w="1705" w:type="dxa"/>
            <w:shd w:val="clear" w:color="auto" w:fill="auto"/>
            <w:noWrap/>
            <w:vAlign w:val="center"/>
            <w:hideMark/>
          </w:tcPr>
          <w:p w14:paraId="08A656A4" w14:textId="77777777" w:rsidR="005B4637" w:rsidRPr="00252976" w:rsidRDefault="005B4637" w:rsidP="005B4637">
            <w:pPr>
              <w:rPr>
                <w:rFonts w:cstheme="majorHAnsi"/>
                <w:b/>
                <w:color w:val="2F5496"/>
              </w:rPr>
            </w:pPr>
            <w:r w:rsidRPr="00252976">
              <w:rPr>
                <w:rFonts w:cstheme="majorHAnsi"/>
                <w:b/>
                <w:color w:val="2F5496"/>
              </w:rPr>
              <w:t xml:space="preserve">priority: </w:t>
            </w:r>
          </w:p>
        </w:tc>
        <w:tc>
          <w:tcPr>
            <w:tcW w:w="5040" w:type="dxa"/>
            <w:shd w:val="clear" w:color="auto" w:fill="auto"/>
            <w:noWrap/>
            <w:vAlign w:val="center"/>
            <w:hideMark/>
          </w:tcPr>
          <w:p w14:paraId="70568398" w14:textId="77777777" w:rsidR="005B4637" w:rsidRPr="00252976" w:rsidRDefault="005B4637" w:rsidP="005B4637">
            <w:pPr>
              <w:rPr>
                <w:rFonts w:cstheme="majorHAnsi"/>
                <w:color w:val="2F5496"/>
              </w:rPr>
            </w:pPr>
            <w:r w:rsidRPr="00252976">
              <w:rPr>
                <w:rFonts w:cstheme="majorHAnsi"/>
                <w:color w:val="2F5496"/>
              </w:rPr>
              <w:t>Defines the Priority of the Rule</w:t>
            </w:r>
          </w:p>
        </w:tc>
        <w:tc>
          <w:tcPr>
            <w:tcW w:w="4045" w:type="dxa"/>
            <w:shd w:val="clear" w:color="auto" w:fill="auto"/>
            <w:noWrap/>
            <w:vAlign w:val="bottom"/>
            <w:hideMark/>
          </w:tcPr>
          <w:p w14:paraId="42034546"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62FC526F" w14:textId="77777777" w:rsidTr="005B4637">
        <w:trPr>
          <w:trHeight w:val="310"/>
        </w:trPr>
        <w:tc>
          <w:tcPr>
            <w:tcW w:w="1705" w:type="dxa"/>
            <w:shd w:val="clear" w:color="auto" w:fill="auto"/>
            <w:noWrap/>
            <w:vAlign w:val="center"/>
            <w:hideMark/>
          </w:tcPr>
          <w:p w14:paraId="22B3341A" w14:textId="77777777" w:rsidR="005B4637" w:rsidRPr="00252976" w:rsidRDefault="005B4637" w:rsidP="005B4637">
            <w:pPr>
              <w:rPr>
                <w:rFonts w:cstheme="majorHAnsi"/>
                <w:b/>
                <w:color w:val="2F5496"/>
              </w:rPr>
            </w:pPr>
            <w:r w:rsidRPr="00252976">
              <w:rPr>
                <w:rFonts w:cstheme="majorHAnsi"/>
                <w:b/>
                <w:color w:val="2F5496"/>
              </w:rPr>
              <w:t>direction:</w:t>
            </w:r>
          </w:p>
        </w:tc>
        <w:tc>
          <w:tcPr>
            <w:tcW w:w="5040" w:type="dxa"/>
            <w:shd w:val="clear" w:color="auto" w:fill="auto"/>
            <w:noWrap/>
            <w:vAlign w:val="center"/>
            <w:hideMark/>
          </w:tcPr>
          <w:p w14:paraId="4FE29AE4" w14:textId="77777777" w:rsidR="005B4637" w:rsidRPr="00252976" w:rsidRDefault="005B4637" w:rsidP="005B4637">
            <w:pPr>
              <w:rPr>
                <w:rFonts w:cstheme="majorHAnsi"/>
                <w:color w:val="2F5496"/>
              </w:rPr>
            </w:pPr>
            <w:r w:rsidRPr="00252976">
              <w:rPr>
                <w:rFonts w:cstheme="majorHAnsi"/>
                <w:color w:val="2F5496"/>
              </w:rPr>
              <w:t>Defines the direction (inbound or outbound)</w:t>
            </w:r>
          </w:p>
        </w:tc>
        <w:tc>
          <w:tcPr>
            <w:tcW w:w="4045" w:type="dxa"/>
            <w:shd w:val="clear" w:color="auto" w:fill="auto"/>
            <w:noWrap/>
            <w:vAlign w:val="bottom"/>
            <w:hideMark/>
          </w:tcPr>
          <w:p w14:paraId="435D07AD"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45793913" w14:textId="77777777" w:rsidTr="005B4637">
        <w:trPr>
          <w:trHeight w:val="310"/>
        </w:trPr>
        <w:tc>
          <w:tcPr>
            <w:tcW w:w="1705" w:type="dxa"/>
            <w:shd w:val="clear" w:color="auto" w:fill="auto"/>
            <w:noWrap/>
            <w:vAlign w:val="center"/>
            <w:hideMark/>
          </w:tcPr>
          <w:p w14:paraId="04F35D52" w14:textId="77777777" w:rsidR="005B4637" w:rsidRPr="00252976" w:rsidRDefault="005B4637" w:rsidP="005B4637">
            <w:pPr>
              <w:rPr>
                <w:rFonts w:cstheme="majorHAnsi"/>
                <w:b/>
                <w:color w:val="2F5496"/>
              </w:rPr>
            </w:pPr>
            <w:r w:rsidRPr="00252976">
              <w:rPr>
                <w:rFonts w:cstheme="majorHAnsi"/>
                <w:b/>
                <w:color w:val="2F5496"/>
              </w:rPr>
              <w:t>action:</w:t>
            </w:r>
          </w:p>
        </w:tc>
        <w:tc>
          <w:tcPr>
            <w:tcW w:w="5040" w:type="dxa"/>
            <w:shd w:val="clear" w:color="auto" w:fill="auto"/>
            <w:noWrap/>
            <w:vAlign w:val="center"/>
            <w:hideMark/>
          </w:tcPr>
          <w:p w14:paraId="074FC2F9" w14:textId="77777777" w:rsidR="005B4637" w:rsidRPr="00252976" w:rsidRDefault="005B4637" w:rsidP="005B4637">
            <w:pPr>
              <w:rPr>
                <w:rFonts w:cstheme="majorHAnsi"/>
                <w:color w:val="2F5496"/>
              </w:rPr>
            </w:pPr>
            <w:r w:rsidRPr="00252976">
              <w:rPr>
                <w:rFonts w:cstheme="majorHAnsi"/>
                <w:color w:val="2F5496"/>
              </w:rPr>
              <w:t>Defines the action (allow or deny)</w:t>
            </w:r>
          </w:p>
        </w:tc>
        <w:tc>
          <w:tcPr>
            <w:tcW w:w="4045" w:type="dxa"/>
            <w:shd w:val="clear" w:color="auto" w:fill="auto"/>
            <w:noWrap/>
            <w:vAlign w:val="bottom"/>
            <w:hideMark/>
          </w:tcPr>
          <w:p w14:paraId="19F77611"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3D779E17" w14:textId="77777777" w:rsidTr="005B4637">
        <w:trPr>
          <w:trHeight w:val="310"/>
        </w:trPr>
        <w:tc>
          <w:tcPr>
            <w:tcW w:w="1705" w:type="dxa"/>
            <w:shd w:val="clear" w:color="auto" w:fill="auto"/>
            <w:noWrap/>
            <w:vAlign w:val="center"/>
            <w:hideMark/>
          </w:tcPr>
          <w:p w14:paraId="568F7201" w14:textId="77777777" w:rsidR="005B4637" w:rsidRPr="00252976" w:rsidRDefault="005B4637" w:rsidP="005B4637">
            <w:pPr>
              <w:rPr>
                <w:rFonts w:cstheme="majorHAnsi"/>
                <w:b/>
                <w:color w:val="2F5496"/>
              </w:rPr>
            </w:pPr>
            <w:r w:rsidRPr="00252976">
              <w:rPr>
                <w:rFonts w:cstheme="majorHAnsi"/>
                <w:b/>
                <w:color w:val="2F5496"/>
              </w:rPr>
              <w:t>src_ip:</w:t>
            </w:r>
          </w:p>
        </w:tc>
        <w:tc>
          <w:tcPr>
            <w:tcW w:w="5040" w:type="dxa"/>
            <w:shd w:val="clear" w:color="auto" w:fill="auto"/>
            <w:noWrap/>
            <w:vAlign w:val="center"/>
            <w:hideMark/>
          </w:tcPr>
          <w:p w14:paraId="581583FA" w14:textId="77777777" w:rsidR="005B4637" w:rsidRPr="00252976" w:rsidRDefault="005B4637" w:rsidP="005B4637">
            <w:pPr>
              <w:rPr>
                <w:rFonts w:cstheme="majorHAnsi"/>
                <w:color w:val="2F5496"/>
              </w:rPr>
            </w:pPr>
            <w:r w:rsidRPr="00252976">
              <w:rPr>
                <w:rFonts w:cstheme="majorHAnsi"/>
                <w:color w:val="2F5496"/>
              </w:rPr>
              <w:t>Defines the Source IP</w:t>
            </w:r>
          </w:p>
        </w:tc>
        <w:tc>
          <w:tcPr>
            <w:tcW w:w="4045" w:type="dxa"/>
            <w:shd w:val="clear" w:color="auto" w:fill="auto"/>
            <w:noWrap/>
            <w:vAlign w:val="bottom"/>
            <w:hideMark/>
          </w:tcPr>
          <w:p w14:paraId="4C74F213"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2D1ADC75" w14:textId="77777777" w:rsidTr="005B4637">
        <w:trPr>
          <w:trHeight w:val="310"/>
        </w:trPr>
        <w:tc>
          <w:tcPr>
            <w:tcW w:w="1705" w:type="dxa"/>
            <w:shd w:val="clear" w:color="auto" w:fill="auto"/>
            <w:noWrap/>
            <w:vAlign w:val="center"/>
            <w:hideMark/>
          </w:tcPr>
          <w:p w14:paraId="30F8B45E" w14:textId="77777777" w:rsidR="005B4637" w:rsidRPr="00252976" w:rsidRDefault="005B4637" w:rsidP="005B4637">
            <w:pPr>
              <w:rPr>
                <w:rFonts w:cstheme="majorHAnsi"/>
                <w:b/>
                <w:color w:val="2F5496"/>
              </w:rPr>
            </w:pPr>
            <w:r w:rsidRPr="00252976">
              <w:rPr>
                <w:rFonts w:cstheme="majorHAnsi"/>
                <w:b/>
                <w:color w:val="2F5496"/>
              </w:rPr>
              <w:t>src_port:</w:t>
            </w:r>
          </w:p>
        </w:tc>
        <w:tc>
          <w:tcPr>
            <w:tcW w:w="5040" w:type="dxa"/>
            <w:shd w:val="clear" w:color="auto" w:fill="auto"/>
            <w:noWrap/>
            <w:vAlign w:val="center"/>
            <w:hideMark/>
          </w:tcPr>
          <w:p w14:paraId="502C5616" w14:textId="77777777" w:rsidR="005B4637" w:rsidRPr="00252976" w:rsidRDefault="005B4637" w:rsidP="005B4637">
            <w:pPr>
              <w:rPr>
                <w:rFonts w:cstheme="majorHAnsi"/>
                <w:color w:val="2F5496"/>
              </w:rPr>
            </w:pPr>
            <w:r w:rsidRPr="00252976">
              <w:rPr>
                <w:rFonts w:cstheme="majorHAnsi"/>
                <w:color w:val="2F5496"/>
              </w:rPr>
              <w:t>Defines the Source port</w:t>
            </w:r>
          </w:p>
        </w:tc>
        <w:tc>
          <w:tcPr>
            <w:tcW w:w="4045" w:type="dxa"/>
            <w:shd w:val="clear" w:color="auto" w:fill="auto"/>
            <w:noWrap/>
            <w:vAlign w:val="bottom"/>
            <w:hideMark/>
          </w:tcPr>
          <w:p w14:paraId="4FEF5EF6"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391DB026" w14:textId="77777777" w:rsidTr="005B4637">
        <w:trPr>
          <w:trHeight w:val="310"/>
        </w:trPr>
        <w:tc>
          <w:tcPr>
            <w:tcW w:w="1705" w:type="dxa"/>
            <w:shd w:val="clear" w:color="auto" w:fill="auto"/>
            <w:noWrap/>
            <w:vAlign w:val="center"/>
            <w:hideMark/>
          </w:tcPr>
          <w:p w14:paraId="7A884D37" w14:textId="77777777" w:rsidR="005B4637" w:rsidRPr="00252976" w:rsidRDefault="005B4637" w:rsidP="005B4637">
            <w:pPr>
              <w:rPr>
                <w:rFonts w:cstheme="majorHAnsi"/>
                <w:b/>
                <w:color w:val="2F5496"/>
              </w:rPr>
            </w:pPr>
            <w:r w:rsidRPr="00252976">
              <w:rPr>
                <w:rFonts w:cstheme="majorHAnsi"/>
                <w:b/>
                <w:color w:val="2F5496"/>
              </w:rPr>
              <w:t>dst_port:</w:t>
            </w:r>
          </w:p>
        </w:tc>
        <w:tc>
          <w:tcPr>
            <w:tcW w:w="5040" w:type="dxa"/>
            <w:shd w:val="clear" w:color="auto" w:fill="auto"/>
            <w:noWrap/>
            <w:vAlign w:val="center"/>
            <w:hideMark/>
          </w:tcPr>
          <w:p w14:paraId="5A073994" w14:textId="77777777" w:rsidR="005B4637" w:rsidRPr="00252976" w:rsidRDefault="005B4637" w:rsidP="005B4637">
            <w:pPr>
              <w:rPr>
                <w:rFonts w:cstheme="majorHAnsi"/>
                <w:color w:val="2F5496"/>
              </w:rPr>
            </w:pPr>
            <w:r w:rsidRPr="00252976">
              <w:rPr>
                <w:rFonts w:cstheme="majorHAnsi"/>
                <w:color w:val="2F5496"/>
              </w:rPr>
              <w:t>Defines the destination port</w:t>
            </w:r>
          </w:p>
        </w:tc>
        <w:tc>
          <w:tcPr>
            <w:tcW w:w="4045" w:type="dxa"/>
            <w:shd w:val="clear" w:color="auto" w:fill="auto"/>
            <w:noWrap/>
            <w:vAlign w:val="bottom"/>
            <w:hideMark/>
          </w:tcPr>
          <w:p w14:paraId="6238D3AE"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1DC6E3B0" w14:textId="77777777" w:rsidTr="005B4637">
        <w:trPr>
          <w:trHeight w:val="310"/>
        </w:trPr>
        <w:tc>
          <w:tcPr>
            <w:tcW w:w="1705" w:type="dxa"/>
            <w:shd w:val="clear" w:color="auto" w:fill="auto"/>
            <w:noWrap/>
            <w:vAlign w:val="center"/>
            <w:hideMark/>
          </w:tcPr>
          <w:p w14:paraId="42FB77E6" w14:textId="77777777" w:rsidR="005B4637" w:rsidRPr="00252976" w:rsidRDefault="005B4637" w:rsidP="005B4637">
            <w:pPr>
              <w:rPr>
                <w:rFonts w:cstheme="majorHAnsi"/>
                <w:b/>
                <w:color w:val="2F5496"/>
              </w:rPr>
            </w:pPr>
            <w:r w:rsidRPr="00252976">
              <w:rPr>
                <w:rFonts w:cstheme="majorHAnsi"/>
                <w:b/>
                <w:color w:val="2F5496"/>
              </w:rPr>
              <w:t>dst_network:</w:t>
            </w:r>
          </w:p>
        </w:tc>
        <w:tc>
          <w:tcPr>
            <w:tcW w:w="5040" w:type="dxa"/>
            <w:shd w:val="clear" w:color="auto" w:fill="auto"/>
            <w:noWrap/>
            <w:vAlign w:val="center"/>
            <w:hideMark/>
          </w:tcPr>
          <w:p w14:paraId="44338114" w14:textId="77777777" w:rsidR="005B4637" w:rsidRPr="00252976" w:rsidRDefault="005B4637" w:rsidP="005B4637">
            <w:pPr>
              <w:rPr>
                <w:rFonts w:cstheme="majorHAnsi"/>
                <w:color w:val="2F5496"/>
              </w:rPr>
            </w:pPr>
            <w:r w:rsidRPr="00252976">
              <w:rPr>
                <w:rFonts w:cstheme="majorHAnsi"/>
                <w:color w:val="2F5496"/>
              </w:rPr>
              <w:t>Defines the destination network</w:t>
            </w:r>
          </w:p>
        </w:tc>
        <w:tc>
          <w:tcPr>
            <w:tcW w:w="4045" w:type="dxa"/>
            <w:shd w:val="clear" w:color="auto" w:fill="auto"/>
            <w:noWrap/>
            <w:vAlign w:val="bottom"/>
            <w:hideMark/>
          </w:tcPr>
          <w:p w14:paraId="06EBC3E5"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0A2976CA" w14:textId="77777777" w:rsidTr="005B4637">
        <w:trPr>
          <w:trHeight w:val="310"/>
        </w:trPr>
        <w:tc>
          <w:tcPr>
            <w:tcW w:w="1705" w:type="dxa"/>
            <w:shd w:val="clear" w:color="auto" w:fill="auto"/>
            <w:noWrap/>
            <w:vAlign w:val="center"/>
            <w:hideMark/>
          </w:tcPr>
          <w:p w14:paraId="721992F4" w14:textId="77777777" w:rsidR="005B4637" w:rsidRPr="00252976" w:rsidRDefault="005B4637" w:rsidP="005B4637">
            <w:pPr>
              <w:rPr>
                <w:rFonts w:cstheme="majorHAnsi"/>
                <w:b/>
                <w:color w:val="2F5496"/>
              </w:rPr>
            </w:pPr>
            <w:r w:rsidRPr="00252976">
              <w:rPr>
                <w:rFonts w:cstheme="majorHAnsi"/>
                <w:b/>
                <w:color w:val="2F5496"/>
              </w:rPr>
              <w:t>protocol:</w:t>
            </w:r>
          </w:p>
        </w:tc>
        <w:tc>
          <w:tcPr>
            <w:tcW w:w="5040" w:type="dxa"/>
            <w:shd w:val="clear" w:color="auto" w:fill="auto"/>
            <w:noWrap/>
            <w:vAlign w:val="center"/>
            <w:hideMark/>
          </w:tcPr>
          <w:p w14:paraId="5A27876F" w14:textId="77777777" w:rsidR="005B4637" w:rsidRPr="00252976" w:rsidRDefault="005B4637" w:rsidP="005B4637">
            <w:pPr>
              <w:rPr>
                <w:rFonts w:cstheme="majorHAnsi"/>
                <w:color w:val="2F5496"/>
              </w:rPr>
            </w:pPr>
            <w:r w:rsidRPr="00252976">
              <w:rPr>
                <w:rFonts w:cstheme="majorHAnsi"/>
                <w:color w:val="2F5496"/>
              </w:rPr>
              <w:t>Defines the protocol (tcp, udp or any)</w:t>
            </w:r>
          </w:p>
        </w:tc>
        <w:tc>
          <w:tcPr>
            <w:tcW w:w="4045" w:type="dxa"/>
            <w:shd w:val="clear" w:color="auto" w:fill="auto"/>
            <w:noWrap/>
            <w:vAlign w:val="bottom"/>
            <w:hideMark/>
          </w:tcPr>
          <w:p w14:paraId="3983A3A3" w14:textId="77777777" w:rsidR="005B4637" w:rsidRPr="00252976" w:rsidRDefault="005B4637" w:rsidP="005B4637">
            <w:pPr>
              <w:rPr>
                <w:rFonts w:cstheme="majorHAnsi"/>
                <w:color w:val="305496"/>
              </w:rPr>
            </w:pPr>
            <w:r w:rsidRPr="00252976">
              <w:rPr>
                <w:rFonts w:cstheme="majorHAnsi"/>
                <w:color w:val="305496"/>
              </w:rPr>
              <w:t>No changes needed.</w:t>
            </w:r>
          </w:p>
        </w:tc>
      </w:tr>
    </w:tbl>
    <w:p w14:paraId="27BAE997" w14:textId="20B1D222" w:rsidR="000C499B" w:rsidRDefault="000C499B" w:rsidP="000C499B">
      <w:pPr>
        <w:rPr>
          <w:rFonts w:asciiTheme="majorHAnsi" w:eastAsiaTheme="majorEastAsia" w:hAnsiTheme="majorHAnsi" w:cstheme="majorBidi"/>
          <w:color w:val="2F5496" w:themeColor="accent1" w:themeShade="BF"/>
          <w:sz w:val="26"/>
          <w:szCs w:val="26"/>
        </w:rPr>
      </w:pPr>
    </w:p>
    <w:p w14:paraId="79CE478A" w14:textId="799B689F" w:rsidR="00765A2B" w:rsidRDefault="00DB6B06" w:rsidP="000C49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48A01D99" w14:textId="1FBBD345" w:rsidR="000C499B" w:rsidRPr="00422F86" w:rsidRDefault="00D978A8" w:rsidP="00296D30">
      <w:pPr>
        <w:pStyle w:val="Heading2"/>
        <w:numPr>
          <w:ilvl w:val="1"/>
          <w:numId w:val="5"/>
        </w:numPr>
      </w:pPr>
      <w:bookmarkStart w:id="22" w:name="_Toc3360592"/>
      <w:r>
        <w:lastRenderedPageBreak/>
        <w:t>Define Spoke</w:t>
      </w:r>
      <w:r w:rsidR="000C499B">
        <w:t xml:space="preserve"> Resources</w:t>
      </w:r>
      <w:bookmarkEnd w:id="22"/>
    </w:p>
    <w:p w14:paraId="419C44F5" w14:textId="77777777" w:rsidR="000C499B" w:rsidRDefault="000C499B" w:rsidP="000C499B">
      <w:pPr>
        <w:rPr>
          <w:rFonts w:asciiTheme="majorHAnsi" w:eastAsiaTheme="majorEastAsia" w:hAnsiTheme="majorHAnsi" w:cstheme="majorBidi"/>
          <w:b/>
          <w:color w:val="2F5496" w:themeColor="accent1" w:themeShade="BF"/>
          <w:sz w:val="26"/>
          <w:szCs w:val="26"/>
        </w:rPr>
      </w:pPr>
    </w:p>
    <w:p w14:paraId="230E44B2" w14:textId="15E75078" w:rsidR="000C499B" w:rsidRDefault="000C499B" w:rsidP="00296D30">
      <w:pPr>
        <w:pStyle w:val="Heading3"/>
        <w:numPr>
          <w:ilvl w:val="2"/>
          <w:numId w:val="5"/>
        </w:numPr>
      </w:pPr>
      <w:bookmarkStart w:id="23" w:name="_Toc3360593"/>
      <w:r>
        <w:t>Creating Test Host VM</w:t>
      </w:r>
      <w:bookmarkEnd w:id="23"/>
    </w:p>
    <w:p w14:paraId="6606CBE1" w14:textId="69D8471B" w:rsidR="00296D30" w:rsidRDefault="00296D30" w:rsidP="00296D30"/>
    <w:p w14:paraId="35F6FA25" w14:textId="76A86274" w:rsidR="00296D30" w:rsidRPr="005556AA" w:rsidRDefault="00D978A8" w:rsidP="00296D30">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 xml:space="preserve">Open the up the </w:t>
      </w:r>
      <w:r w:rsidRPr="00D978A8">
        <w:rPr>
          <w:rFonts w:asciiTheme="majorHAnsi" w:eastAsiaTheme="majorEastAsia" w:hAnsiTheme="majorHAnsi" w:cstheme="majorBidi"/>
          <w:b/>
          <w:color w:val="2F5496" w:themeColor="accent1" w:themeShade="BF"/>
        </w:rPr>
        <w:t>&lt;Student</w:t>
      </w:r>
      <w:r w:rsidR="00100954">
        <w:rPr>
          <w:rFonts w:asciiTheme="majorHAnsi" w:eastAsiaTheme="majorEastAsia" w:hAnsiTheme="majorHAnsi" w:cstheme="majorBidi"/>
          <w:b/>
          <w:color w:val="2F5496" w:themeColor="accent1" w:themeShade="BF"/>
        </w:rPr>
        <w:t>N</w:t>
      </w:r>
      <w:r w:rsidRPr="00D978A8">
        <w:rPr>
          <w:rFonts w:asciiTheme="majorHAnsi" w:eastAsiaTheme="majorEastAsia" w:hAnsiTheme="majorHAnsi" w:cstheme="majorBidi"/>
          <w:b/>
          <w:color w:val="2F5496" w:themeColor="accent1" w:themeShade="BF"/>
        </w:rPr>
        <w:t>ame&gt;Spoke</w:t>
      </w:r>
      <w:r w:rsidR="00296D30" w:rsidRPr="00D978A8">
        <w:rPr>
          <w:rFonts w:asciiTheme="majorHAnsi" w:eastAsiaTheme="majorEastAsia" w:hAnsiTheme="majorHAnsi" w:cstheme="majorBidi"/>
          <w:b/>
          <w:color w:val="2F5496" w:themeColor="accent1" w:themeShade="BF"/>
        </w:rPr>
        <w:t>.yml</w:t>
      </w:r>
      <w:r w:rsidR="00296D30" w:rsidRPr="005556AA">
        <w:rPr>
          <w:rFonts w:asciiTheme="majorHAnsi" w:eastAsiaTheme="majorEastAsia" w:hAnsiTheme="majorHAnsi" w:cstheme="majorBidi"/>
          <w:color w:val="2F5496" w:themeColor="accent1" w:themeShade="BF"/>
        </w:rPr>
        <w:t xml:space="preserve"> file that you have created in the previous step.</w:t>
      </w:r>
    </w:p>
    <w:p w14:paraId="5EE73388" w14:textId="7EC9DCF1" w:rsidR="00296D30" w:rsidRDefault="00296D30" w:rsidP="00296D30">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 xml:space="preserve">In the top of the file you will find the Example for the Testhost VM. </w:t>
      </w:r>
      <w:r w:rsidR="005B4637" w:rsidRPr="005B4637">
        <w:rPr>
          <w:rFonts w:asciiTheme="majorHAnsi" w:eastAsiaTheme="majorEastAsia" w:hAnsiTheme="majorHAnsi" w:cstheme="majorBidi"/>
          <w:color w:val="2F5496" w:themeColor="accent1" w:themeShade="BF"/>
        </w:rPr>
        <w:t>Starting from the top, modify the necessary fields</w:t>
      </w:r>
      <w:r>
        <w:rPr>
          <w:rFonts w:asciiTheme="majorHAnsi" w:eastAsiaTheme="majorEastAsia" w:hAnsiTheme="majorHAnsi" w:cstheme="majorBidi"/>
          <w:color w:val="2F5496" w:themeColor="accent1" w:themeShade="BF"/>
        </w:rPr>
        <w:t>.</w:t>
      </w:r>
    </w:p>
    <w:p w14:paraId="66B0DD4B" w14:textId="77777777" w:rsidR="00296D30" w:rsidRDefault="00296D30" w:rsidP="00296D30">
      <w:pPr>
        <w:rPr>
          <w:rFonts w:asciiTheme="majorHAnsi" w:eastAsiaTheme="majorEastAsia" w:hAnsiTheme="majorHAnsi" w:cstheme="majorBidi"/>
          <w:color w:val="2F5496" w:themeColor="accent1" w:themeShade="BF"/>
          <w:sz w:val="26"/>
          <w:szCs w:val="26"/>
        </w:rPr>
      </w:pPr>
    </w:p>
    <w:p w14:paraId="2A266DE0" w14:textId="77777777" w:rsidR="00296D30" w:rsidRDefault="00296D30" w:rsidP="00296D30">
      <w:pPr>
        <w:shd w:val="clear" w:color="auto" w:fill="1E1E1E"/>
        <w:spacing w:line="270" w:lineRule="atLeast"/>
        <w:rPr>
          <w:rFonts w:ascii="Menlo" w:hAnsi="Menlo" w:cs="Menlo"/>
          <w:color w:val="D4D4D4"/>
          <w:sz w:val="18"/>
          <w:szCs w:val="18"/>
        </w:rPr>
      </w:pPr>
      <w:r>
        <w:rPr>
          <w:rFonts w:ascii="Menlo" w:hAnsi="Menlo" w:cs="Menlo"/>
          <w:color w:val="569CD6"/>
          <w:sz w:val="18"/>
          <w:szCs w:val="18"/>
        </w:rPr>
        <w:t>testhost</w:t>
      </w:r>
      <w:r>
        <w:rPr>
          <w:rFonts w:ascii="Menlo" w:hAnsi="Menlo" w:cs="Menlo"/>
          <w:color w:val="D4D4D4"/>
          <w:sz w:val="18"/>
          <w:szCs w:val="18"/>
        </w:rPr>
        <w:t>:</w:t>
      </w:r>
    </w:p>
    <w:p w14:paraId="1F51E5DF" w14:textId="77777777" w:rsidR="00296D30" w:rsidRDefault="00296D30" w:rsidP="00296D3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Testhost</w:t>
      </w:r>
    </w:p>
    <w:p w14:paraId="23EC5808" w14:textId="77777777" w:rsidR="00296D30" w:rsidRDefault="00296D30" w:rsidP="00296D3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hostname</w:t>
      </w:r>
      <w:r>
        <w:rPr>
          <w:rFonts w:ascii="Menlo" w:hAnsi="Menlo" w:cs="Menlo"/>
          <w:color w:val="D4D4D4"/>
          <w:sz w:val="18"/>
          <w:szCs w:val="18"/>
        </w:rPr>
        <w:t xml:space="preserve">: </w:t>
      </w:r>
      <w:r>
        <w:rPr>
          <w:rFonts w:ascii="Menlo" w:hAnsi="Menlo" w:cs="Menlo"/>
          <w:color w:val="CE9178"/>
          <w:sz w:val="18"/>
          <w:szCs w:val="18"/>
        </w:rPr>
        <w:t>Cloud-Test</w:t>
      </w:r>
    </w:p>
    <w:p w14:paraId="3CF9F157" w14:textId="77777777" w:rsidR="00296D30" w:rsidRDefault="00296D30" w:rsidP="00296D3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username</w:t>
      </w:r>
      <w:r>
        <w:rPr>
          <w:rFonts w:ascii="Menlo" w:hAnsi="Menlo" w:cs="Menlo"/>
          <w:color w:val="D4D4D4"/>
          <w:sz w:val="18"/>
          <w:szCs w:val="18"/>
        </w:rPr>
        <w:t xml:space="preserve">: </w:t>
      </w:r>
      <w:r>
        <w:rPr>
          <w:rFonts w:ascii="Menlo" w:hAnsi="Menlo" w:cs="Menlo"/>
          <w:color w:val="CE9178"/>
          <w:sz w:val="18"/>
          <w:szCs w:val="18"/>
        </w:rPr>
        <w:t>creator</w:t>
      </w:r>
    </w:p>
    <w:p w14:paraId="5BAC668D" w14:textId="77777777" w:rsidR="00296D30" w:rsidRDefault="00296D30" w:rsidP="00296D3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password</w:t>
      </w:r>
      <w:r>
        <w:rPr>
          <w:rFonts w:ascii="Menlo" w:hAnsi="Menlo" w:cs="Menlo"/>
          <w:color w:val="D4D4D4"/>
          <w:sz w:val="18"/>
          <w:szCs w:val="18"/>
        </w:rPr>
        <w:t xml:space="preserve">: </w:t>
      </w:r>
      <w:r>
        <w:rPr>
          <w:rFonts w:ascii="Menlo" w:hAnsi="Menlo" w:cs="Menlo"/>
          <w:color w:val="CE9178"/>
          <w:sz w:val="18"/>
          <w:szCs w:val="18"/>
        </w:rPr>
        <w:t>PaloAto123456789</w:t>
      </w:r>
    </w:p>
    <w:p w14:paraId="2996A130" w14:textId="12B27DDD" w:rsidR="005B4637" w:rsidRPr="005B4637" w:rsidRDefault="00296D30" w:rsidP="00296D30">
      <w:pPr>
        <w:shd w:val="clear" w:color="auto" w:fill="1E1E1E"/>
        <w:spacing w:line="270" w:lineRule="atLeast"/>
        <w:rPr>
          <w:rFonts w:ascii="Menlo" w:hAnsi="Menlo" w:cs="Menlo"/>
          <w:color w:val="CE9178"/>
          <w:sz w:val="18"/>
          <w:szCs w:val="18"/>
        </w:rPr>
      </w:pPr>
      <w:r>
        <w:rPr>
          <w:rFonts w:ascii="Menlo" w:hAnsi="Menlo" w:cs="Menlo"/>
          <w:color w:val="D4D4D4"/>
          <w:sz w:val="18"/>
          <w:szCs w:val="18"/>
        </w:rPr>
        <w:t xml:space="preserve">  </w:t>
      </w:r>
      <w:r>
        <w:rPr>
          <w:rFonts w:ascii="Menlo" w:hAnsi="Menlo" w:cs="Menlo"/>
          <w:color w:val="569CD6"/>
          <w:sz w:val="18"/>
          <w:szCs w:val="18"/>
        </w:rPr>
        <w:t>dnsname</w:t>
      </w:r>
      <w:r>
        <w:rPr>
          <w:rFonts w:ascii="Menlo" w:hAnsi="Menlo" w:cs="Menlo"/>
          <w:color w:val="D4D4D4"/>
          <w:sz w:val="18"/>
          <w:szCs w:val="18"/>
        </w:rPr>
        <w:t xml:space="preserve">: </w:t>
      </w:r>
      <w:r>
        <w:rPr>
          <w:rFonts w:ascii="Menlo" w:hAnsi="Menlo" w:cs="Menlo"/>
          <w:color w:val="CE9178"/>
          <w:sz w:val="18"/>
          <w:szCs w:val="18"/>
        </w:rPr>
        <w:t>ubuntutestvm</w:t>
      </w:r>
    </w:p>
    <w:p w14:paraId="292CC7BA" w14:textId="61FC66D0" w:rsidR="00296D30" w:rsidRDefault="00296D30" w:rsidP="00296D30"/>
    <w:tbl>
      <w:tblPr>
        <w:tblW w:w="10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5670"/>
        <w:gridCol w:w="3832"/>
      </w:tblGrid>
      <w:tr w:rsidR="005B4637" w:rsidRPr="00EB49BB" w14:paraId="76990101" w14:textId="77777777" w:rsidTr="005B4637">
        <w:trPr>
          <w:trHeight w:val="283"/>
        </w:trPr>
        <w:tc>
          <w:tcPr>
            <w:tcW w:w="1345" w:type="dxa"/>
            <w:shd w:val="clear" w:color="auto" w:fill="auto"/>
            <w:noWrap/>
            <w:vAlign w:val="center"/>
            <w:hideMark/>
          </w:tcPr>
          <w:p w14:paraId="1640992D" w14:textId="77777777" w:rsidR="005B4637" w:rsidRPr="00EB49BB" w:rsidRDefault="005B4637" w:rsidP="005B4637">
            <w:pPr>
              <w:rPr>
                <w:rFonts w:cstheme="majorHAnsi"/>
                <w:b/>
                <w:color w:val="2F5496"/>
              </w:rPr>
            </w:pPr>
            <w:r w:rsidRPr="00EB49BB">
              <w:rPr>
                <w:rFonts w:cstheme="majorHAnsi"/>
                <w:b/>
                <w:color w:val="2F5496"/>
              </w:rPr>
              <w:t>name:</w:t>
            </w:r>
          </w:p>
        </w:tc>
        <w:tc>
          <w:tcPr>
            <w:tcW w:w="5670" w:type="dxa"/>
            <w:shd w:val="clear" w:color="auto" w:fill="auto"/>
            <w:noWrap/>
            <w:vAlign w:val="center"/>
            <w:hideMark/>
          </w:tcPr>
          <w:p w14:paraId="47410314" w14:textId="77777777" w:rsidR="005B4637" w:rsidRPr="00EB49BB" w:rsidRDefault="005B4637" w:rsidP="005B4637">
            <w:pPr>
              <w:rPr>
                <w:rFonts w:cstheme="majorHAnsi"/>
                <w:color w:val="305496"/>
              </w:rPr>
            </w:pPr>
            <w:r w:rsidRPr="00EB49BB">
              <w:rPr>
                <w:rFonts w:cstheme="majorHAnsi"/>
                <w:color w:val="305496"/>
              </w:rPr>
              <w:t xml:space="preserve">This is Generic name visible in Azure. </w:t>
            </w:r>
          </w:p>
        </w:tc>
        <w:tc>
          <w:tcPr>
            <w:tcW w:w="3832" w:type="dxa"/>
            <w:shd w:val="clear" w:color="auto" w:fill="auto"/>
            <w:noWrap/>
            <w:vAlign w:val="bottom"/>
            <w:hideMark/>
          </w:tcPr>
          <w:p w14:paraId="241FE4CB" w14:textId="77777777" w:rsidR="005B4637" w:rsidRPr="00EB49BB" w:rsidRDefault="005B4637" w:rsidP="005B4637">
            <w:pPr>
              <w:rPr>
                <w:rFonts w:cstheme="majorHAnsi"/>
                <w:color w:val="305496"/>
              </w:rPr>
            </w:pPr>
            <w:r w:rsidRPr="00EB49BB">
              <w:rPr>
                <w:rFonts w:cstheme="majorHAnsi"/>
                <w:color w:val="305496"/>
              </w:rPr>
              <w:t>Add your initials to make the name unique.</w:t>
            </w:r>
          </w:p>
        </w:tc>
      </w:tr>
      <w:tr w:rsidR="005B4637" w:rsidRPr="00EB49BB" w14:paraId="78D66EE8" w14:textId="77777777" w:rsidTr="005B4637">
        <w:trPr>
          <w:trHeight w:val="283"/>
        </w:trPr>
        <w:tc>
          <w:tcPr>
            <w:tcW w:w="1345" w:type="dxa"/>
            <w:shd w:val="clear" w:color="auto" w:fill="auto"/>
            <w:noWrap/>
            <w:vAlign w:val="center"/>
            <w:hideMark/>
          </w:tcPr>
          <w:p w14:paraId="66C88B95" w14:textId="77777777" w:rsidR="005B4637" w:rsidRPr="00EB49BB" w:rsidRDefault="005B4637" w:rsidP="005B4637">
            <w:pPr>
              <w:rPr>
                <w:rFonts w:cstheme="majorHAnsi"/>
                <w:b/>
                <w:color w:val="2F5496"/>
              </w:rPr>
            </w:pPr>
            <w:r w:rsidRPr="00EB49BB">
              <w:rPr>
                <w:rFonts w:cstheme="majorHAnsi"/>
                <w:b/>
                <w:color w:val="2F5496"/>
              </w:rPr>
              <w:t>hostname:</w:t>
            </w:r>
          </w:p>
        </w:tc>
        <w:tc>
          <w:tcPr>
            <w:tcW w:w="5670" w:type="dxa"/>
            <w:shd w:val="clear" w:color="auto" w:fill="auto"/>
            <w:noWrap/>
            <w:vAlign w:val="center"/>
            <w:hideMark/>
          </w:tcPr>
          <w:p w14:paraId="369FB5A9" w14:textId="77777777" w:rsidR="005B4637" w:rsidRPr="00EB49BB" w:rsidRDefault="005B4637" w:rsidP="005B4637">
            <w:pPr>
              <w:rPr>
                <w:rFonts w:cstheme="majorHAnsi"/>
                <w:color w:val="2F5496"/>
              </w:rPr>
            </w:pPr>
            <w:r w:rsidRPr="00EB49BB">
              <w:rPr>
                <w:rFonts w:cstheme="majorHAnsi"/>
                <w:color w:val="2F5496"/>
              </w:rPr>
              <w:t>Defines the name of the Testhost</w:t>
            </w:r>
          </w:p>
        </w:tc>
        <w:tc>
          <w:tcPr>
            <w:tcW w:w="3832" w:type="dxa"/>
            <w:shd w:val="clear" w:color="auto" w:fill="auto"/>
            <w:noWrap/>
            <w:vAlign w:val="bottom"/>
            <w:hideMark/>
          </w:tcPr>
          <w:p w14:paraId="2808E8C4" w14:textId="77777777" w:rsidR="005B4637" w:rsidRPr="00EB49BB" w:rsidRDefault="005B4637" w:rsidP="005B4637">
            <w:pPr>
              <w:rPr>
                <w:rFonts w:cstheme="majorHAnsi"/>
                <w:color w:val="305496"/>
              </w:rPr>
            </w:pPr>
            <w:r w:rsidRPr="00EB49BB">
              <w:rPr>
                <w:rFonts w:cstheme="majorHAnsi"/>
                <w:color w:val="305496"/>
              </w:rPr>
              <w:t>No changes needed.</w:t>
            </w:r>
          </w:p>
        </w:tc>
      </w:tr>
      <w:tr w:rsidR="005B4637" w:rsidRPr="00EB49BB" w14:paraId="00337E63" w14:textId="77777777" w:rsidTr="005B4637">
        <w:trPr>
          <w:trHeight w:val="283"/>
        </w:trPr>
        <w:tc>
          <w:tcPr>
            <w:tcW w:w="1345" w:type="dxa"/>
            <w:shd w:val="clear" w:color="auto" w:fill="auto"/>
            <w:noWrap/>
            <w:vAlign w:val="center"/>
            <w:hideMark/>
          </w:tcPr>
          <w:p w14:paraId="5569B3F7" w14:textId="77777777" w:rsidR="005B4637" w:rsidRPr="00EB49BB" w:rsidRDefault="005B4637" w:rsidP="005B4637">
            <w:pPr>
              <w:rPr>
                <w:rFonts w:cstheme="majorHAnsi"/>
                <w:b/>
                <w:color w:val="2F5496"/>
              </w:rPr>
            </w:pPr>
            <w:r w:rsidRPr="00EB49BB">
              <w:rPr>
                <w:rFonts w:cstheme="majorHAnsi"/>
                <w:b/>
                <w:color w:val="2F5496"/>
              </w:rPr>
              <w:t>username:</w:t>
            </w:r>
          </w:p>
        </w:tc>
        <w:tc>
          <w:tcPr>
            <w:tcW w:w="5670" w:type="dxa"/>
            <w:shd w:val="clear" w:color="auto" w:fill="auto"/>
            <w:noWrap/>
            <w:vAlign w:val="center"/>
            <w:hideMark/>
          </w:tcPr>
          <w:p w14:paraId="5329E3F8" w14:textId="77777777" w:rsidR="005B4637" w:rsidRPr="00EB49BB" w:rsidRDefault="005B4637" w:rsidP="005B4637">
            <w:pPr>
              <w:rPr>
                <w:rFonts w:cstheme="majorHAnsi"/>
                <w:color w:val="2F5496"/>
              </w:rPr>
            </w:pPr>
            <w:r w:rsidRPr="00EB49BB">
              <w:rPr>
                <w:rFonts w:cstheme="majorHAnsi"/>
                <w:color w:val="2F5496"/>
              </w:rPr>
              <w:t>Defines your username</w:t>
            </w:r>
          </w:p>
        </w:tc>
        <w:tc>
          <w:tcPr>
            <w:tcW w:w="3832" w:type="dxa"/>
            <w:shd w:val="clear" w:color="auto" w:fill="auto"/>
            <w:noWrap/>
            <w:vAlign w:val="bottom"/>
            <w:hideMark/>
          </w:tcPr>
          <w:p w14:paraId="091B87C0" w14:textId="77777777" w:rsidR="005B4637" w:rsidRPr="00EB49BB" w:rsidRDefault="005B4637" w:rsidP="005B4637">
            <w:pPr>
              <w:rPr>
                <w:rFonts w:cstheme="majorHAnsi"/>
                <w:color w:val="305496"/>
              </w:rPr>
            </w:pPr>
            <w:r w:rsidRPr="00EB49BB">
              <w:rPr>
                <w:rFonts w:cstheme="majorHAnsi"/>
                <w:color w:val="305496"/>
              </w:rPr>
              <w:t>Change as indicated</w:t>
            </w:r>
          </w:p>
        </w:tc>
      </w:tr>
      <w:tr w:rsidR="005B4637" w:rsidRPr="00EB49BB" w14:paraId="15FCE071" w14:textId="77777777" w:rsidTr="005B4637">
        <w:trPr>
          <w:trHeight w:val="283"/>
        </w:trPr>
        <w:tc>
          <w:tcPr>
            <w:tcW w:w="1345" w:type="dxa"/>
            <w:shd w:val="clear" w:color="auto" w:fill="auto"/>
            <w:noWrap/>
            <w:vAlign w:val="center"/>
            <w:hideMark/>
          </w:tcPr>
          <w:p w14:paraId="528440D4" w14:textId="77777777" w:rsidR="005B4637" w:rsidRPr="00EB49BB" w:rsidRDefault="005B4637" w:rsidP="005B4637">
            <w:pPr>
              <w:rPr>
                <w:rFonts w:cstheme="majorHAnsi"/>
                <w:b/>
                <w:color w:val="2F5496"/>
              </w:rPr>
            </w:pPr>
            <w:r w:rsidRPr="00EB49BB">
              <w:rPr>
                <w:rFonts w:cstheme="majorHAnsi"/>
                <w:b/>
                <w:color w:val="2F5496"/>
              </w:rPr>
              <w:t>password:</w:t>
            </w:r>
          </w:p>
        </w:tc>
        <w:tc>
          <w:tcPr>
            <w:tcW w:w="5670" w:type="dxa"/>
            <w:shd w:val="clear" w:color="auto" w:fill="auto"/>
            <w:noWrap/>
            <w:vAlign w:val="center"/>
            <w:hideMark/>
          </w:tcPr>
          <w:p w14:paraId="36B7ECF2" w14:textId="77777777" w:rsidR="005B4637" w:rsidRPr="00EB49BB" w:rsidRDefault="005B4637" w:rsidP="005B4637">
            <w:pPr>
              <w:rPr>
                <w:rFonts w:cstheme="majorHAnsi"/>
                <w:color w:val="2F5496"/>
              </w:rPr>
            </w:pPr>
            <w:r w:rsidRPr="00EB49BB">
              <w:rPr>
                <w:rFonts w:cstheme="majorHAnsi"/>
                <w:color w:val="2F5496"/>
              </w:rPr>
              <w:t>Defines your password (min. 12 characters)</w:t>
            </w:r>
          </w:p>
        </w:tc>
        <w:tc>
          <w:tcPr>
            <w:tcW w:w="3832" w:type="dxa"/>
            <w:shd w:val="clear" w:color="auto" w:fill="auto"/>
            <w:noWrap/>
            <w:vAlign w:val="bottom"/>
            <w:hideMark/>
          </w:tcPr>
          <w:p w14:paraId="4909BF4E" w14:textId="77777777" w:rsidR="005B4637" w:rsidRPr="00EB49BB" w:rsidRDefault="005B4637" w:rsidP="005B4637">
            <w:pPr>
              <w:rPr>
                <w:rFonts w:cstheme="majorHAnsi"/>
                <w:color w:val="305496"/>
              </w:rPr>
            </w:pPr>
            <w:r w:rsidRPr="00EB49BB">
              <w:rPr>
                <w:rFonts w:cstheme="majorHAnsi"/>
                <w:color w:val="305496"/>
              </w:rPr>
              <w:t>Change as indicated</w:t>
            </w:r>
          </w:p>
        </w:tc>
      </w:tr>
      <w:tr w:rsidR="005B4637" w:rsidRPr="00EB49BB" w14:paraId="649006DB" w14:textId="77777777" w:rsidTr="005B4637">
        <w:trPr>
          <w:trHeight w:val="283"/>
        </w:trPr>
        <w:tc>
          <w:tcPr>
            <w:tcW w:w="1345" w:type="dxa"/>
            <w:shd w:val="clear" w:color="auto" w:fill="auto"/>
            <w:noWrap/>
            <w:vAlign w:val="center"/>
            <w:hideMark/>
          </w:tcPr>
          <w:p w14:paraId="213AFF02" w14:textId="77777777" w:rsidR="005B4637" w:rsidRPr="00EB49BB" w:rsidRDefault="005B4637" w:rsidP="005B4637">
            <w:pPr>
              <w:rPr>
                <w:rFonts w:cstheme="majorHAnsi"/>
                <w:b/>
                <w:color w:val="2F5496"/>
              </w:rPr>
            </w:pPr>
            <w:r w:rsidRPr="00EB49BB">
              <w:rPr>
                <w:rFonts w:cstheme="majorHAnsi"/>
                <w:b/>
                <w:color w:val="2F5496"/>
              </w:rPr>
              <w:t>dnsname:</w:t>
            </w:r>
          </w:p>
        </w:tc>
        <w:tc>
          <w:tcPr>
            <w:tcW w:w="5670" w:type="dxa"/>
            <w:shd w:val="clear" w:color="auto" w:fill="auto"/>
            <w:noWrap/>
            <w:vAlign w:val="center"/>
            <w:hideMark/>
          </w:tcPr>
          <w:p w14:paraId="6F55ACCA" w14:textId="77777777" w:rsidR="005B4637" w:rsidRPr="00EB49BB" w:rsidRDefault="005B4637" w:rsidP="005B4637">
            <w:pPr>
              <w:rPr>
                <w:rFonts w:cstheme="majorHAnsi"/>
                <w:color w:val="2F5496"/>
              </w:rPr>
            </w:pPr>
            <w:r w:rsidRPr="00EB49BB">
              <w:rPr>
                <w:rFonts w:cstheme="majorHAnsi"/>
                <w:color w:val="2F5496"/>
              </w:rPr>
              <w:t xml:space="preserve">Defines the DNS name of the host </w:t>
            </w:r>
            <w:r w:rsidRPr="00EB49BB">
              <w:rPr>
                <w:rFonts w:cstheme="majorHAnsi"/>
                <w:b/>
                <w:bCs/>
                <w:i/>
                <w:iCs/>
                <w:color w:val="2F5496"/>
                <w:u w:val="single"/>
              </w:rPr>
              <w:t>(only use lower case)</w:t>
            </w:r>
          </w:p>
        </w:tc>
        <w:tc>
          <w:tcPr>
            <w:tcW w:w="3832" w:type="dxa"/>
            <w:shd w:val="clear" w:color="auto" w:fill="auto"/>
            <w:noWrap/>
            <w:vAlign w:val="bottom"/>
            <w:hideMark/>
          </w:tcPr>
          <w:p w14:paraId="44D2C302" w14:textId="77777777" w:rsidR="005B4637" w:rsidRPr="00EB49BB" w:rsidRDefault="005B4637" w:rsidP="005B4637">
            <w:pPr>
              <w:rPr>
                <w:rFonts w:cstheme="majorHAnsi"/>
                <w:color w:val="305496"/>
              </w:rPr>
            </w:pPr>
            <w:r w:rsidRPr="00EB49BB">
              <w:rPr>
                <w:rFonts w:cstheme="majorHAnsi"/>
                <w:color w:val="305496"/>
              </w:rPr>
              <w:t>Add your initials to make the name unique.</w:t>
            </w:r>
          </w:p>
        </w:tc>
      </w:tr>
    </w:tbl>
    <w:p w14:paraId="13960DCD" w14:textId="1FFA912A" w:rsidR="00E329BE" w:rsidRDefault="00E329BE" w:rsidP="00296D30"/>
    <w:p w14:paraId="0760FB2B" w14:textId="77777777" w:rsidR="005B4637" w:rsidRPr="00051E38" w:rsidRDefault="005B4637" w:rsidP="005B4637">
      <w:pPr>
        <w:jc w:val="center"/>
        <w:rPr>
          <w:rFonts w:eastAsiaTheme="majorEastAsia" w:cstheme="majorBidi"/>
          <w:b/>
          <w:color w:val="FF0000"/>
          <w:sz w:val="28"/>
          <w:szCs w:val="28"/>
        </w:rPr>
      </w:pPr>
      <w:r w:rsidRPr="00051E38">
        <w:rPr>
          <w:rFonts w:eastAsiaTheme="majorEastAsia" w:cstheme="majorBidi"/>
          <w:b/>
          <w:color w:val="FF0000"/>
          <w:sz w:val="28"/>
          <w:szCs w:val="28"/>
          <w:highlight w:val="yellow"/>
        </w:rPr>
        <w:t>***Don’t use the Default Values for Username and Password***</w:t>
      </w:r>
    </w:p>
    <w:p w14:paraId="6A9FB326" w14:textId="77777777" w:rsidR="00975CAD" w:rsidRDefault="00975CAD" w:rsidP="00296D30"/>
    <w:p w14:paraId="3F4F11DB" w14:textId="576CCCEF" w:rsidR="00E329BE" w:rsidRDefault="00DB6B06" w:rsidP="00296D30">
      <w:r>
        <w:br w:type="page"/>
      </w:r>
    </w:p>
    <w:p w14:paraId="158621FC" w14:textId="2C6C1834" w:rsidR="00E37CE2" w:rsidRDefault="00296D30" w:rsidP="00E37CE2">
      <w:pPr>
        <w:pStyle w:val="Heading3"/>
        <w:numPr>
          <w:ilvl w:val="2"/>
          <w:numId w:val="5"/>
        </w:numPr>
      </w:pPr>
      <w:bookmarkStart w:id="24" w:name="_Toc3360594"/>
      <w:r>
        <w:lastRenderedPageBreak/>
        <w:t>Creating Security Groups</w:t>
      </w:r>
      <w:bookmarkEnd w:id="24"/>
    </w:p>
    <w:p w14:paraId="7A277968" w14:textId="72E3E0DA" w:rsidR="00E37CE2" w:rsidRDefault="00E37CE2" w:rsidP="000C499B">
      <w:pPr>
        <w:rPr>
          <w:rFonts w:asciiTheme="majorHAnsi" w:eastAsiaTheme="majorEastAsia" w:hAnsiTheme="majorHAnsi" w:cstheme="majorBidi"/>
          <w:color w:val="2F5496" w:themeColor="accent1" w:themeShade="BF"/>
          <w:sz w:val="26"/>
          <w:szCs w:val="26"/>
        </w:rPr>
      </w:pPr>
    </w:p>
    <w:p w14:paraId="2B360627" w14:textId="65A110BD" w:rsidR="00E35D7A" w:rsidRDefault="00E35D7A" w:rsidP="000C49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In </w:t>
      </w:r>
      <w:r w:rsidR="00100954">
        <w:rPr>
          <w:rFonts w:asciiTheme="majorHAnsi" w:eastAsiaTheme="majorEastAsia" w:hAnsiTheme="majorHAnsi" w:cstheme="majorBidi"/>
          <w:color w:val="2F5496" w:themeColor="accent1" w:themeShade="BF"/>
          <w:sz w:val="26"/>
          <w:szCs w:val="26"/>
        </w:rPr>
        <w:t>t</w:t>
      </w:r>
      <w:r>
        <w:rPr>
          <w:rFonts w:asciiTheme="majorHAnsi" w:eastAsiaTheme="majorEastAsia" w:hAnsiTheme="majorHAnsi" w:cstheme="majorBidi"/>
          <w:color w:val="2F5496" w:themeColor="accent1" w:themeShade="BF"/>
          <w:sz w:val="26"/>
          <w:szCs w:val="26"/>
        </w:rPr>
        <w:t>his section you can define a Security Group (NSG) when you don’t define one is no NSG applied.</w:t>
      </w:r>
    </w:p>
    <w:p w14:paraId="0189B97D" w14:textId="77777777" w:rsidR="00E35D7A" w:rsidRDefault="00E35D7A" w:rsidP="000C499B">
      <w:pPr>
        <w:rPr>
          <w:rFonts w:asciiTheme="majorHAnsi" w:eastAsiaTheme="majorEastAsia" w:hAnsiTheme="majorHAnsi" w:cstheme="majorBidi"/>
          <w:color w:val="2F5496" w:themeColor="accent1" w:themeShade="BF"/>
          <w:sz w:val="26"/>
          <w:szCs w:val="26"/>
        </w:rPr>
      </w:pPr>
    </w:p>
    <w:p w14:paraId="6860387F"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569CD6"/>
          <w:sz w:val="18"/>
          <w:szCs w:val="18"/>
        </w:rPr>
        <w:t>security_groups</w:t>
      </w:r>
      <w:r>
        <w:rPr>
          <w:rFonts w:ascii="Menlo" w:hAnsi="Menlo" w:cs="Menlo"/>
          <w:color w:val="D4D4D4"/>
          <w:sz w:val="18"/>
          <w:szCs w:val="18"/>
        </w:rPr>
        <w:t>:</w:t>
      </w:r>
    </w:p>
    <w:p w14:paraId="4E6451CD"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Outbound allow</w:t>
      </w:r>
    </w:p>
    <w:p w14:paraId="79A3145D" w14:textId="5EFA71F1"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priority</w:t>
      </w:r>
      <w:r>
        <w:rPr>
          <w:rFonts w:ascii="Menlo" w:hAnsi="Menlo" w:cs="Menlo"/>
          <w:color w:val="D4D4D4"/>
          <w:sz w:val="18"/>
          <w:szCs w:val="18"/>
        </w:rPr>
        <w:t xml:space="preserve">: </w:t>
      </w:r>
      <w:r>
        <w:rPr>
          <w:rFonts w:ascii="Menlo" w:hAnsi="Menlo" w:cs="Menlo"/>
          <w:color w:val="B5CEA8"/>
          <w:sz w:val="18"/>
          <w:szCs w:val="18"/>
        </w:rPr>
        <w:t>100</w:t>
      </w:r>
    </w:p>
    <w:p w14:paraId="00512D66"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direction</w:t>
      </w:r>
      <w:r>
        <w:rPr>
          <w:rFonts w:ascii="Menlo" w:hAnsi="Menlo" w:cs="Menlo"/>
          <w:color w:val="D4D4D4"/>
          <w:sz w:val="18"/>
          <w:szCs w:val="18"/>
        </w:rPr>
        <w:t xml:space="preserve">: </w:t>
      </w:r>
      <w:r>
        <w:rPr>
          <w:rFonts w:ascii="Menlo" w:hAnsi="Menlo" w:cs="Menlo"/>
          <w:color w:val="CE9178"/>
          <w:sz w:val="18"/>
          <w:szCs w:val="18"/>
        </w:rPr>
        <w:t>inbound</w:t>
      </w:r>
    </w:p>
    <w:p w14:paraId="45474E0A"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action</w:t>
      </w:r>
      <w:r>
        <w:rPr>
          <w:rFonts w:ascii="Menlo" w:hAnsi="Menlo" w:cs="Menlo"/>
          <w:color w:val="D4D4D4"/>
          <w:sz w:val="18"/>
          <w:szCs w:val="18"/>
        </w:rPr>
        <w:t xml:space="preserve">: </w:t>
      </w:r>
      <w:r>
        <w:rPr>
          <w:rFonts w:ascii="Menlo" w:hAnsi="Menlo" w:cs="Menlo"/>
          <w:color w:val="CE9178"/>
          <w:sz w:val="18"/>
          <w:szCs w:val="18"/>
        </w:rPr>
        <w:t>allow</w:t>
      </w:r>
    </w:p>
    <w:p w14:paraId="5B89A103" w14:textId="796C64FB"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src_ip</w:t>
      </w:r>
      <w:r>
        <w:rPr>
          <w:rFonts w:ascii="Menlo" w:hAnsi="Menlo" w:cs="Menlo"/>
          <w:color w:val="D4D4D4"/>
          <w:sz w:val="18"/>
          <w:szCs w:val="18"/>
        </w:rPr>
        <w:t xml:space="preserve">: </w:t>
      </w:r>
      <w:r w:rsidR="008D47B0">
        <w:rPr>
          <w:rFonts w:ascii="Menlo" w:hAnsi="Menlo" w:cs="Menlo"/>
          <w:color w:val="B5CEA8"/>
          <w:sz w:val="18"/>
          <w:szCs w:val="18"/>
        </w:rPr>
        <w:t>1.1.1.1</w:t>
      </w:r>
    </w:p>
    <w:p w14:paraId="49F2CDFA"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src_port</w:t>
      </w:r>
      <w:r>
        <w:rPr>
          <w:rFonts w:ascii="Menlo" w:hAnsi="Menlo" w:cs="Menlo"/>
          <w:color w:val="D4D4D4"/>
          <w:sz w:val="18"/>
          <w:szCs w:val="18"/>
        </w:rPr>
        <w:t xml:space="preserve">: </w:t>
      </w:r>
      <w:r>
        <w:rPr>
          <w:rFonts w:ascii="Menlo" w:hAnsi="Menlo" w:cs="Menlo"/>
          <w:color w:val="CE9178"/>
          <w:sz w:val="18"/>
          <w:szCs w:val="18"/>
        </w:rPr>
        <w:t>any</w:t>
      </w:r>
    </w:p>
    <w:p w14:paraId="02D4BA27"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dst_port</w:t>
      </w:r>
      <w:r>
        <w:rPr>
          <w:rFonts w:ascii="Menlo" w:hAnsi="Menlo" w:cs="Menlo"/>
          <w:color w:val="D4D4D4"/>
          <w:sz w:val="18"/>
          <w:szCs w:val="18"/>
        </w:rPr>
        <w:t xml:space="preserve">: </w:t>
      </w:r>
      <w:r>
        <w:rPr>
          <w:rFonts w:ascii="Menlo" w:hAnsi="Menlo" w:cs="Menlo"/>
          <w:color w:val="CE9178"/>
          <w:sz w:val="18"/>
          <w:szCs w:val="18"/>
        </w:rPr>
        <w:t>any</w:t>
      </w:r>
    </w:p>
    <w:p w14:paraId="35F624D6" w14:textId="1A95C145"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dst_network</w:t>
      </w:r>
      <w:r>
        <w:rPr>
          <w:rFonts w:ascii="Menlo" w:hAnsi="Menlo" w:cs="Menlo"/>
          <w:color w:val="D4D4D4"/>
          <w:sz w:val="18"/>
          <w:szCs w:val="18"/>
        </w:rPr>
        <w:t xml:space="preserve">: </w:t>
      </w:r>
      <w:r w:rsidR="00F80B28">
        <w:rPr>
          <w:rFonts w:ascii="Menlo" w:hAnsi="Menlo" w:cs="Menlo"/>
          <w:color w:val="B5CEA8"/>
          <w:sz w:val="18"/>
          <w:szCs w:val="18"/>
        </w:rPr>
        <w:t>0.0.0.0/0</w:t>
      </w:r>
    </w:p>
    <w:p w14:paraId="3EF00833"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protocol</w:t>
      </w:r>
      <w:r>
        <w:rPr>
          <w:rFonts w:ascii="Menlo" w:hAnsi="Menlo" w:cs="Menlo"/>
          <w:color w:val="D4D4D4"/>
          <w:sz w:val="18"/>
          <w:szCs w:val="18"/>
        </w:rPr>
        <w:t xml:space="preserve">: </w:t>
      </w:r>
      <w:r>
        <w:rPr>
          <w:rFonts w:ascii="Menlo" w:hAnsi="Menlo" w:cs="Menlo"/>
          <w:color w:val="CE9178"/>
          <w:sz w:val="18"/>
          <w:szCs w:val="18"/>
        </w:rPr>
        <w:t>any</w:t>
      </w:r>
    </w:p>
    <w:p w14:paraId="516EE01C" w14:textId="389DBE78" w:rsidR="000C499B" w:rsidRDefault="000C499B" w:rsidP="00422F86">
      <w:pPr>
        <w:rPr>
          <w:rFonts w:asciiTheme="majorHAnsi" w:eastAsiaTheme="majorEastAsia" w:hAnsiTheme="majorHAnsi" w:cstheme="majorBidi"/>
          <w:color w:val="2F5496" w:themeColor="accent1" w:themeShade="BF"/>
          <w:sz w:val="26"/>
          <w:szCs w:val="26"/>
        </w:rPr>
      </w:pPr>
    </w:p>
    <w:tbl>
      <w:tblPr>
        <w:tblW w:w="10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5400"/>
        <w:gridCol w:w="3805"/>
      </w:tblGrid>
      <w:tr w:rsidR="005B4637" w:rsidRPr="00EB49BB" w14:paraId="79E0E7F1" w14:textId="77777777" w:rsidTr="005B4637">
        <w:trPr>
          <w:trHeight w:val="283"/>
        </w:trPr>
        <w:tc>
          <w:tcPr>
            <w:tcW w:w="1615" w:type="dxa"/>
            <w:shd w:val="clear" w:color="auto" w:fill="auto"/>
            <w:noWrap/>
            <w:vAlign w:val="center"/>
            <w:hideMark/>
          </w:tcPr>
          <w:p w14:paraId="011E9152"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 xml:space="preserve">name: </w:t>
            </w:r>
          </w:p>
        </w:tc>
        <w:tc>
          <w:tcPr>
            <w:tcW w:w="5400" w:type="dxa"/>
            <w:shd w:val="clear" w:color="auto" w:fill="auto"/>
            <w:noWrap/>
            <w:vAlign w:val="center"/>
            <w:hideMark/>
          </w:tcPr>
          <w:p w14:paraId="0CB9B67B"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name of the NSG</w:t>
            </w:r>
          </w:p>
        </w:tc>
        <w:tc>
          <w:tcPr>
            <w:tcW w:w="3805" w:type="dxa"/>
            <w:shd w:val="clear" w:color="auto" w:fill="auto"/>
            <w:noWrap/>
            <w:vAlign w:val="bottom"/>
            <w:hideMark/>
          </w:tcPr>
          <w:p w14:paraId="4B9A4F4C" w14:textId="77777777" w:rsidR="005B4637" w:rsidRPr="00EB49BB" w:rsidRDefault="005B4637" w:rsidP="005B4637">
            <w:pPr>
              <w:rPr>
                <w:rFonts w:ascii="Calibri" w:hAnsi="Calibri" w:cs="Calibri"/>
                <w:color w:val="305496"/>
              </w:rPr>
            </w:pPr>
            <w:r w:rsidRPr="00EB49BB">
              <w:rPr>
                <w:rFonts w:ascii="Calibri" w:hAnsi="Calibri" w:cs="Calibri"/>
                <w:color w:val="305496"/>
              </w:rPr>
              <w:t>Add your initials to make the name unique.</w:t>
            </w:r>
          </w:p>
        </w:tc>
      </w:tr>
      <w:tr w:rsidR="005B4637" w:rsidRPr="00EB49BB" w14:paraId="5C2E10E2" w14:textId="77777777" w:rsidTr="005B4637">
        <w:trPr>
          <w:trHeight w:val="283"/>
        </w:trPr>
        <w:tc>
          <w:tcPr>
            <w:tcW w:w="1615" w:type="dxa"/>
            <w:shd w:val="clear" w:color="auto" w:fill="auto"/>
            <w:noWrap/>
            <w:vAlign w:val="center"/>
            <w:hideMark/>
          </w:tcPr>
          <w:p w14:paraId="442EFC17"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 xml:space="preserve">priority: </w:t>
            </w:r>
          </w:p>
        </w:tc>
        <w:tc>
          <w:tcPr>
            <w:tcW w:w="5400" w:type="dxa"/>
            <w:shd w:val="clear" w:color="auto" w:fill="auto"/>
            <w:noWrap/>
            <w:vAlign w:val="center"/>
            <w:hideMark/>
          </w:tcPr>
          <w:p w14:paraId="5989DBCA"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Priority of the Rule</w:t>
            </w:r>
          </w:p>
        </w:tc>
        <w:tc>
          <w:tcPr>
            <w:tcW w:w="3805" w:type="dxa"/>
            <w:shd w:val="clear" w:color="auto" w:fill="auto"/>
            <w:noWrap/>
            <w:vAlign w:val="bottom"/>
            <w:hideMark/>
          </w:tcPr>
          <w:p w14:paraId="18C1C1A2"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27D2AC6A" w14:textId="77777777" w:rsidTr="005B4637">
        <w:trPr>
          <w:trHeight w:val="283"/>
        </w:trPr>
        <w:tc>
          <w:tcPr>
            <w:tcW w:w="1615" w:type="dxa"/>
            <w:shd w:val="clear" w:color="auto" w:fill="auto"/>
            <w:noWrap/>
            <w:vAlign w:val="center"/>
            <w:hideMark/>
          </w:tcPr>
          <w:p w14:paraId="6E4A8E4F"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direction:</w:t>
            </w:r>
          </w:p>
        </w:tc>
        <w:tc>
          <w:tcPr>
            <w:tcW w:w="5400" w:type="dxa"/>
            <w:shd w:val="clear" w:color="auto" w:fill="auto"/>
            <w:noWrap/>
            <w:vAlign w:val="center"/>
            <w:hideMark/>
          </w:tcPr>
          <w:p w14:paraId="3D424F3B"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direction (inbound or outbound)</w:t>
            </w:r>
          </w:p>
        </w:tc>
        <w:tc>
          <w:tcPr>
            <w:tcW w:w="3805" w:type="dxa"/>
            <w:shd w:val="clear" w:color="auto" w:fill="auto"/>
            <w:noWrap/>
            <w:vAlign w:val="bottom"/>
            <w:hideMark/>
          </w:tcPr>
          <w:p w14:paraId="33E65EE1"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2C1B608C" w14:textId="77777777" w:rsidTr="005B4637">
        <w:trPr>
          <w:trHeight w:val="283"/>
        </w:trPr>
        <w:tc>
          <w:tcPr>
            <w:tcW w:w="1615" w:type="dxa"/>
            <w:shd w:val="clear" w:color="auto" w:fill="auto"/>
            <w:noWrap/>
            <w:vAlign w:val="center"/>
            <w:hideMark/>
          </w:tcPr>
          <w:p w14:paraId="582D2DB5"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action:</w:t>
            </w:r>
          </w:p>
        </w:tc>
        <w:tc>
          <w:tcPr>
            <w:tcW w:w="5400" w:type="dxa"/>
            <w:shd w:val="clear" w:color="auto" w:fill="auto"/>
            <w:noWrap/>
            <w:vAlign w:val="center"/>
            <w:hideMark/>
          </w:tcPr>
          <w:p w14:paraId="583F525E"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action (allow or deny)</w:t>
            </w:r>
          </w:p>
        </w:tc>
        <w:tc>
          <w:tcPr>
            <w:tcW w:w="3805" w:type="dxa"/>
            <w:shd w:val="clear" w:color="auto" w:fill="auto"/>
            <w:noWrap/>
            <w:vAlign w:val="bottom"/>
            <w:hideMark/>
          </w:tcPr>
          <w:p w14:paraId="1047C348"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54D758B3" w14:textId="77777777" w:rsidTr="005B4637">
        <w:trPr>
          <w:trHeight w:val="283"/>
        </w:trPr>
        <w:tc>
          <w:tcPr>
            <w:tcW w:w="1615" w:type="dxa"/>
            <w:shd w:val="clear" w:color="auto" w:fill="auto"/>
            <w:noWrap/>
            <w:vAlign w:val="center"/>
            <w:hideMark/>
          </w:tcPr>
          <w:p w14:paraId="3153A7F6"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src_ip:</w:t>
            </w:r>
          </w:p>
        </w:tc>
        <w:tc>
          <w:tcPr>
            <w:tcW w:w="5400" w:type="dxa"/>
            <w:shd w:val="clear" w:color="auto" w:fill="auto"/>
            <w:noWrap/>
            <w:vAlign w:val="center"/>
            <w:hideMark/>
          </w:tcPr>
          <w:p w14:paraId="715F5EAF"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Source IP</w:t>
            </w:r>
          </w:p>
        </w:tc>
        <w:tc>
          <w:tcPr>
            <w:tcW w:w="3805" w:type="dxa"/>
            <w:shd w:val="clear" w:color="auto" w:fill="auto"/>
            <w:noWrap/>
            <w:vAlign w:val="bottom"/>
            <w:hideMark/>
          </w:tcPr>
          <w:p w14:paraId="72C04300" w14:textId="6AB5E480" w:rsidR="005B4637" w:rsidRPr="00EB49BB" w:rsidRDefault="005B4637" w:rsidP="005B4637">
            <w:pPr>
              <w:rPr>
                <w:rFonts w:ascii="Calibri" w:hAnsi="Calibri" w:cs="Calibri"/>
                <w:color w:val="305496"/>
              </w:rPr>
            </w:pPr>
            <w:r>
              <w:rPr>
                <w:rFonts w:ascii="Calibri" w:hAnsi="Calibri" w:cs="Calibri"/>
                <w:color w:val="305496"/>
              </w:rPr>
              <w:t>Change it to 0.0.0.0/0 or your PIP</w:t>
            </w:r>
          </w:p>
        </w:tc>
      </w:tr>
      <w:tr w:rsidR="005B4637" w:rsidRPr="00EB49BB" w14:paraId="70958FBB" w14:textId="77777777" w:rsidTr="005B4637">
        <w:trPr>
          <w:trHeight w:val="283"/>
        </w:trPr>
        <w:tc>
          <w:tcPr>
            <w:tcW w:w="1615" w:type="dxa"/>
            <w:shd w:val="clear" w:color="auto" w:fill="auto"/>
            <w:noWrap/>
            <w:vAlign w:val="center"/>
            <w:hideMark/>
          </w:tcPr>
          <w:p w14:paraId="6472B50D"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src_port:</w:t>
            </w:r>
          </w:p>
        </w:tc>
        <w:tc>
          <w:tcPr>
            <w:tcW w:w="5400" w:type="dxa"/>
            <w:shd w:val="clear" w:color="auto" w:fill="auto"/>
            <w:noWrap/>
            <w:vAlign w:val="center"/>
            <w:hideMark/>
          </w:tcPr>
          <w:p w14:paraId="1F988E63"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Source port</w:t>
            </w:r>
          </w:p>
        </w:tc>
        <w:tc>
          <w:tcPr>
            <w:tcW w:w="3805" w:type="dxa"/>
            <w:shd w:val="clear" w:color="auto" w:fill="auto"/>
            <w:noWrap/>
            <w:vAlign w:val="bottom"/>
            <w:hideMark/>
          </w:tcPr>
          <w:p w14:paraId="3A9B3D90"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38B886E6" w14:textId="77777777" w:rsidTr="005B4637">
        <w:trPr>
          <w:trHeight w:val="283"/>
        </w:trPr>
        <w:tc>
          <w:tcPr>
            <w:tcW w:w="1615" w:type="dxa"/>
            <w:shd w:val="clear" w:color="auto" w:fill="auto"/>
            <w:noWrap/>
            <w:vAlign w:val="center"/>
            <w:hideMark/>
          </w:tcPr>
          <w:p w14:paraId="34B7F1A5"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dst_port:</w:t>
            </w:r>
          </w:p>
        </w:tc>
        <w:tc>
          <w:tcPr>
            <w:tcW w:w="5400" w:type="dxa"/>
            <w:shd w:val="clear" w:color="auto" w:fill="auto"/>
            <w:noWrap/>
            <w:vAlign w:val="center"/>
            <w:hideMark/>
          </w:tcPr>
          <w:p w14:paraId="0FBE1266"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destination port</w:t>
            </w:r>
          </w:p>
        </w:tc>
        <w:tc>
          <w:tcPr>
            <w:tcW w:w="3805" w:type="dxa"/>
            <w:shd w:val="clear" w:color="auto" w:fill="auto"/>
            <w:noWrap/>
            <w:vAlign w:val="bottom"/>
            <w:hideMark/>
          </w:tcPr>
          <w:p w14:paraId="09D4832A"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485E9E1F" w14:textId="77777777" w:rsidTr="005B4637">
        <w:trPr>
          <w:trHeight w:val="283"/>
        </w:trPr>
        <w:tc>
          <w:tcPr>
            <w:tcW w:w="1615" w:type="dxa"/>
            <w:shd w:val="clear" w:color="auto" w:fill="auto"/>
            <w:noWrap/>
            <w:vAlign w:val="center"/>
            <w:hideMark/>
          </w:tcPr>
          <w:p w14:paraId="1A1BF894"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dst_network:</w:t>
            </w:r>
          </w:p>
        </w:tc>
        <w:tc>
          <w:tcPr>
            <w:tcW w:w="5400" w:type="dxa"/>
            <w:shd w:val="clear" w:color="auto" w:fill="auto"/>
            <w:noWrap/>
            <w:vAlign w:val="center"/>
            <w:hideMark/>
          </w:tcPr>
          <w:p w14:paraId="3E1C0322"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destination network</w:t>
            </w:r>
          </w:p>
        </w:tc>
        <w:tc>
          <w:tcPr>
            <w:tcW w:w="3805" w:type="dxa"/>
            <w:shd w:val="clear" w:color="auto" w:fill="auto"/>
            <w:noWrap/>
            <w:vAlign w:val="bottom"/>
            <w:hideMark/>
          </w:tcPr>
          <w:p w14:paraId="53B10020"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52FCB38F" w14:textId="77777777" w:rsidTr="005B4637">
        <w:trPr>
          <w:trHeight w:val="283"/>
        </w:trPr>
        <w:tc>
          <w:tcPr>
            <w:tcW w:w="1615" w:type="dxa"/>
            <w:shd w:val="clear" w:color="auto" w:fill="auto"/>
            <w:noWrap/>
            <w:vAlign w:val="center"/>
            <w:hideMark/>
          </w:tcPr>
          <w:p w14:paraId="70E4E493"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protocol:</w:t>
            </w:r>
          </w:p>
        </w:tc>
        <w:tc>
          <w:tcPr>
            <w:tcW w:w="5400" w:type="dxa"/>
            <w:shd w:val="clear" w:color="auto" w:fill="auto"/>
            <w:noWrap/>
            <w:vAlign w:val="center"/>
            <w:hideMark/>
          </w:tcPr>
          <w:p w14:paraId="1821C906"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protocol (tcp, udp or any)</w:t>
            </w:r>
          </w:p>
        </w:tc>
        <w:tc>
          <w:tcPr>
            <w:tcW w:w="3805" w:type="dxa"/>
            <w:shd w:val="clear" w:color="auto" w:fill="auto"/>
            <w:noWrap/>
            <w:vAlign w:val="bottom"/>
            <w:hideMark/>
          </w:tcPr>
          <w:p w14:paraId="6329BB20"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bl>
    <w:p w14:paraId="06A9D73F" w14:textId="3CB33207" w:rsidR="002125AA" w:rsidRDefault="002125AA" w:rsidP="00422F86">
      <w:pPr>
        <w:rPr>
          <w:rFonts w:asciiTheme="majorHAnsi" w:eastAsiaTheme="majorEastAsia" w:hAnsiTheme="majorHAnsi" w:cstheme="majorBidi"/>
          <w:color w:val="2F5496" w:themeColor="accent1" w:themeShade="BF"/>
          <w:sz w:val="26"/>
          <w:szCs w:val="26"/>
        </w:rPr>
      </w:pPr>
    </w:p>
    <w:p w14:paraId="344B6048" w14:textId="03FEC684" w:rsidR="002125AA" w:rsidRDefault="002125AA" w:rsidP="00422F86">
      <w:pPr>
        <w:rPr>
          <w:rFonts w:asciiTheme="majorHAnsi" w:eastAsiaTheme="majorEastAsia" w:hAnsiTheme="majorHAnsi" w:cstheme="majorBidi"/>
          <w:color w:val="2F5496" w:themeColor="accent1" w:themeShade="BF"/>
          <w:sz w:val="26"/>
          <w:szCs w:val="26"/>
        </w:rPr>
      </w:pPr>
    </w:p>
    <w:p w14:paraId="6DB23D1A" w14:textId="61FB52CF" w:rsidR="000C499B" w:rsidRDefault="000C499B" w:rsidP="0092395C">
      <w:pPr>
        <w:pStyle w:val="Heading3"/>
        <w:numPr>
          <w:ilvl w:val="2"/>
          <w:numId w:val="5"/>
        </w:numPr>
      </w:pPr>
      <w:bookmarkStart w:id="25" w:name="_Toc3360595"/>
      <w:r>
        <w:t>Creating Virtual Network</w:t>
      </w:r>
      <w:bookmarkEnd w:id="25"/>
    </w:p>
    <w:p w14:paraId="01A4C777" w14:textId="06431B0C" w:rsidR="000C499B" w:rsidRDefault="000C499B" w:rsidP="000C499B">
      <w:pPr>
        <w:rPr>
          <w:rFonts w:eastAsiaTheme="majorEastAsia"/>
        </w:rPr>
      </w:pPr>
    </w:p>
    <w:p w14:paraId="2F2B3D87" w14:textId="4F281972" w:rsidR="002125AA" w:rsidRDefault="002125AA" w:rsidP="002125A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Section you</w:t>
      </w:r>
      <w:r w:rsidRPr="001524E8">
        <w:rPr>
          <w:rFonts w:asciiTheme="majorHAnsi" w:eastAsiaTheme="majorEastAsia" w:hAnsiTheme="majorHAnsi" w:cstheme="majorBidi"/>
          <w:color w:val="2F5496" w:themeColor="accent1" w:themeShade="BF"/>
          <w:sz w:val="26"/>
          <w:szCs w:val="26"/>
        </w:rPr>
        <w:t xml:space="preserve"> define the Virtual Network (VNet) and you</w:t>
      </w:r>
      <w:r>
        <w:rPr>
          <w:rFonts w:asciiTheme="majorHAnsi" w:eastAsiaTheme="majorEastAsia" w:hAnsiTheme="majorHAnsi" w:cstheme="majorBidi"/>
          <w:color w:val="2F5496" w:themeColor="accent1" w:themeShade="BF"/>
          <w:sz w:val="26"/>
          <w:szCs w:val="26"/>
        </w:rPr>
        <w:t>r</w:t>
      </w:r>
      <w:r w:rsidRPr="001524E8">
        <w:rPr>
          <w:rFonts w:asciiTheme="majorHAnsi" w:eastAsiaTheme="majorEastAsia" w:hAnsiTheme="majorHAnsi" w:cstheme="majorBidi"/>
          <w:color w:val="2F5496" w:themeColor="accent1" w:themeShade="BF"/>
          <w:sz w:val="26"/>
          <w:szCs w:val="26"/>
        </w:rPr>
        <w:t xml:space="preserve"> Subnets </w:t>
      </w:r>
      <w:r>
        <w:rPr>
          <w:rFonts w:asciiTheme="majorHAnsi" w:eastAsiaTheme="majorEastAsia" w:hAnsiTheme="majorHAnsi" w:cstheme="majorBidi"/>
          <w:color w:val="2F5496" w:themeColor="accent1" w:themeShade="BF"/>
          <w:sz w:val="26"/>
          <w:szCs w:val="26"/>
        </w:rPr>
        <w:t>for the Spoke Resource Group (RG)</w:t>
      </w:r>
      <w:r w:rsidRPr="001524E8">
        <w:rPr>
          <w:rFonts w:asciiTheme="majorHAnsi" w:eastAsiaTheme="majorEastAsia" w:hAnsiTheme="majorHAnsi" w:cstheme="majorBidi"/>
          <w:color w:val="2F5496" w:themeColor="accent1" w:themeShade="BF"/>
          <w:sz w:val="26"/>
          <w:szCs w:val="26"/>
        </w:rPr>
        <w:t>.</w:t>
      </w:r>
      <w:r>
        <w:rPr>
          <w:rFonts w:asciiTheme="majorHAnsi" w:eastAsiaTheme="majorEastAsia" w:hAnsiTheme="majorHAnsi" w:cstheme="majorBidi"/>
          <w:color w:val="2F5496" w:themeColor="accent1" w:themeShade="BF"/>
          <w:sz w:val="26"/>
          <w:szCs w:val="26"/>
        </w:rPr>
        <w:t xml:space="preserve"> </w:t>
      </w:r>
      <w:r w:rsidRPr="001524E8">
        <w:rPr>
          <w:rFonts w:asciiTheme="majorHAnsi" w:eastAsiaTheme="majorEastAsia" w:hAnsiTheme="majorHAnsi" w:cstheme="majorBidi"/>
          <w:color w:val="2F5496" w:themeColor="accent1" w:themeShade="BF"/>
          <w:sz w:val="26"/>
          <w:szCs w:val="26"/>
        </w:rPr>
        <w:t>There is now default Value available.</w:t>
      </w:r>
    </w:p>
    <w:p w14:paraId="5771432F" w14:textId="77777777" w:rsidR="002125AA" w:rsidRDefault="002125AA" w:rsidP="000C499B">
      <w:pPr>
        <w:rPr>
          <w:rFonts w:eastAsiaTheme="majorEastAsia"/>
        </w:rPr>
      </w:pPr>
    </w:p>
    <w:p w14:paraId="2A541BC1" w14:textId="6352057F" w:rsidR="002125AA" w:rsidRDefault="002125AA" w:rsidP="002125AA">
      <w:pPr>
        <w:rPr>
          <w:rFonts w:asciiTheme="majorHAnsi" w:eastAsiaTheme="majorEastAsia" w:hAnsiTheme="majorHAnsi" w:cstheme="majorBidi"/>
          <w:b/>
          <w:color w:val="2F5496" w:themeColor="accent1" w:themeShade="BF"/>
          <w:sz w:val="26"/>
          <w:szCs w:val="26"/>
        </w:rPr>
      </w:pPr>
      <w:r w:rsidRPr="00776018">
        <w:rPr>
          <w:rFonts w:asciiTheme="majorHAnsi" w:eastAsiaTheme="majorEastAsia" w:hAnsiTheme="majorHAnsi" w:cstheme="majorBidi"/>
          <w:b/>
          <w:color w:val="2F5496" w:themeColor="accent1" w:themeShade="BF"/>
          <w:sz w:val="26"/>
          <w:szCs w:val="26"/>
        </w:rPr>
        <w:t>Please Replace the third CIDR Octet with your Student</w:t>
      </w:r>
      <w:r w:rsidR="00100954">
        <w:rPr>
          <w:rFonts w:asciiTheme="majorHAnsi" w:eastAsiaTheme="majorEastAsia" w:hAnsiTheme="majorHAnsi" w:cstheme="majorBidi"/>
          <w:b/>
          <w:color w:val="2F5496" w:themeColor="accent1" w:themeShade="BF"/>
          <w:sz w:val="26"/>
          <w:szCs w:val="26"/>
        </w:rPr>
        <w:t xml:space="preserve"> </w:t>
      </w:r>
      <w:r w:rsidRPr="00776018">
        <w:rPr>
          <w:rFonts w:asciiTheme="majorHAnsi" w:eastAsiaTheme="majorEastAsia" w:hAnsiTheme="majorHAnsi" w:cstheme="majorBidi"/>
          <w:b/>
          <w:color w:val="2F5496" w:themeColor="accent1" w:themeShade="BF"/>
          <w:sz w:val="26"/>
          <w:szCs w:val="26"/>
        </w:rPr>
        <w:t>number provided by the Instructor.</w:t>
      </w:r>
    </w:p>
    <w:p w14:paraId="77B98A3C" w14:textId="77777777" w:rsidR="002125AA" w:rsidRPr="0035025E" w:rsidRDefault="002125AA" w:rsidP="002125AA">
      <w:pPr>
        <w:rPr>
          <w:rFonts w:asciiTheme="majorHAnsi" w:eastAsiaTheme="majorEastAsia" w:hAnsiTheme="majorHAnsi" w:cstheme="majorBidi"/>
          <w:color w:val="2F5496" w:themeColor="accent1" w:themeShade="BF"/>
          <w:sz w:val="26"/>
          <w:szCs w:val="26"/>
        </w:rPr>
      </w:pPr>
    </w:p>
    <w:p w14:paraId="23F918CF" w14:textId="77777777" w:rsidR="002125AA" w:rsidRPr="00776018" w:rsidRDefault="002125AA" w:rsidP="002125A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You have to type filename of the Hub in the peer section (case sensitive).</w:t>
      </w:r>
    </w:p>
    <w:p w14:paraId="3FD33692" w14:textId="24E14C84" w:rsidR="002125AA" w:rsidRDefault="00DB6B06" w:rsidP="000C499B">
      <w:pPr>
        <w:rPr>
          <w:rFonts w:eastAsiaTheme="majorEastAsia"/>
        </w:rPr>
      </w:pPr>
      <w:r>
        <w:rPr>
          <w:rFonts w:eastAsiaTheme="majorEastAsia"/>
        </w:rPr>
        <w:br w:type="page"/>
      </w:r>
    </w:p>
    <w:p w14:paraId="62586B88"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569CD6"/>
          <w:sz w:val="18"/>
          <w:szCs w:val="18"/>
        </w:rPr>
        <w:lastRenderedPageBreak/>
        <w:t>vnet_network</w:t>
      </w:r>
      <w:r>
        <w:rPr>
          <w:rFonts w:ascii="Menlo" w:hAnsi="Menlo" w:cs="Menlo"/>
          <w:color w:val="D4D4D4"/>
          <w:sz w:val="18"/>
          <w:szCs w:val="18"/>
        </w:rPr>
        <w:t>:</w:t>
      </w:r>
    </w:p>
    <w:p w14:paraId="75222A47"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Web-Azure</w:t>
      </w:r>
    </w:p>
    <w:p w14:paraId="3ABCD8E2"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peers</w:t>
      </w:r>
      <w:r>
        <w:rPr>
          <w:rFonts w:ascii="Menlo" w:hAnsi="Menlo" w:cs="Menlo"/>
          <w:color w:val="D4D4D4"/>
          <w:sz w:val="18"/>
          <w:szCs w:val="18"/>
        </w:rPr>
        <w:t>:</w:t>
      </w:r>
    </w:p>
    <w:p w14:paraId="79D92FF0" w14:textId="6CE0F1F1"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sidR="00975CAD">
        <w:rPr>
          <w:rFonts w:ascii="Menlo" w:hAnsi="Menlo" w:cs="Menlo"/>
          <w:color w:val="CE9178"/>
          <w:sz w:val="18"/>
          <w:szCs w:val="18"/>
        </w:rPr>
        <w:t>&lt;</w:t>
      </w:r>
      <w:r w:rsidR="00100954">
        <w:rPr>
          <w:rFonts w:ascii="Menlo" w:hAnsi="Menlo" w:cs="Menlo"/>
          <w:color w:val="CE9178"/>
          <w:sz w:val="18"/>
          <w:szCs w:val="18"/>
        </w:rPr>
        <w:t>Student</w:t>
      </w:r>
      <w:r w:rsidR="00975CAD">
        <w:rPr>
          <w:rFonts w:ascii="Menlo" w:hAnsi="Menlo" w:cs="Menlo"/>
          <w:color w:val="CE9178"/>
          <w:sz w:val="18"/>
          <w:szCs w:val="18"/>
        </w:rPr>
        <w:t>Name&gt;HUB</w:t>
      </w:r>
    </w:p>
    <w:p w14:paraId="1C11023A" w14:textId="4B6331E1"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"172.16.XXX</w:t>
      </w:r>
      <w:r>
        <w:rPr>
          <w:rFonts w:ascii="Menlo" w:hAnsi="Menlo" w:cs="Menlo"/>
          <w:color w:val="CE9178"/>
          <w:sz w:val="18"/>
          <w:szCs w:val="18"/>
        </w:rPr>
        <w:t>.0/24"</w:t>
      </w:r>
    </w:p>
    <w:p w14:paraId="538F1E3F"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subnet</w:t>
      </w:r>
      <w:r>
        <w:rPr>
          <w:rFonts w:ascii="Menlo" w:hAnsi="Menlo" w:cs="Menlo"/>
          <w:color w:val="D4D4D4"/>
          <w:sz w:val="18"/>
          <w:szCs w:val="18"/>
        </w:rPr>
        <w:t>:</w:t>
      </w:r>
    </w:p>
    <w:p w14:paraId="3488330D"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Webserver</w:t>
      </w:r>
    </w:p>
    <w:p w14:paraId="681B3D3B" w14:textId="47282734"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w:t>
      </w:r>
      <w:r w:rsidR="00D27ACD">
        <w:rPr>
          <w:rFonts w:ascii="Menlo" w:hAnsi="Menlo" w:cs="Menlo"/>
          <w:color w:val="CE9178"/>
          <w:sz w:val="18"/>
          <w:szCs w:val="18"/>
        </w:rPr>
        <w:t>172.16.XXX.0</w:t>
      </w:r>
      <w:r>
        <w:rPr>
          <w:rFonts w:ascii="Menlo" w:hAnsi="Menlo" w:cs="Menlo"/>
          <w:color w:val="CE9178"/>
          <w:sz w:val="18"/>
          <w:szCs w:val="18"/>
        </w:rPr>
        <w:t>/26"</w:t>
      </w:r>
    </w:p>
    <w:p w14:paraId="7808F385"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DB</w:t>
      </w:r>
    </w:p>
    <w:p w14:paraId="0A733586" w14:textId="1D15D8D5"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w:t>
      </w:r>
      <w:r w:rsidR="00D27ACD">
        <w:rPr>
          <w:rFonts w:ascii="Menlo" w:hAnsi="Menlo" w:cs="Menlo"/>
          <w:color w:val="CE9178"/>
          <w:sz w:val="18"/>
          <w:szCs w:val="18"/>
        </w:rPr>
        <w:t>172.16.XXX.0</w:t>
      </w:r>
      <w:r>
        <w:rPr>
          <w:rFonts w:ascii="Menlo" w:hAnsi="Menlo" w:cs="Menlo"/>
          <w:color w:val="CE9178"/>
          <w:sz w:val="18"/>
          <w:szCs w:val="18"/>
        </w:rPr>
        <w:t>/26"</w:t>
      </w:r>
    </w:p>
    <w:p w14:paraId="00D90111"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Test</w:t>
      </w:r>
    </w:p>
    <w:p w14:paraId="200AA32C" w14:textId="3D15EBF3"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w:t>
      </w:r>
      <w:r w:rsidR="00D27ACD">
        <w:rPr>
          <w:rFonts w:ascii="Menlo" w:hAnsi="Menlo" w:cs="Menlo"/>
          <w:color w:val="CE9178"/>
          <w:sz w:val="18"/>
          <w:szCs w:val="18"/>
        </w:rPr>
        <w:t>172.16.XXX.0</w:t>
      </w:r>
      <w:r>
        <w:rPr>
          <w:rFonts w:ascii="Menlo" w:hAnsi="Menlo" w:cs="Menlo"/>
          <w:color w:val="CE9178"/>
          <w:sz w:val="18"/>
          <w:szCs w:val="18"/>
        </w:rPr>
        <w:t>/26"</w:t>
      </w:r>
    </w:p>
    <w:p w14:paraId="650B9755" w14:textId="6ED58D90" w:rsidR="000C499B" w:rsidRDefault="000C499B" w:rsidP="000C499B">
      <w:pPr>
        <w:rPr>
          <w:rFonts w:asciiTheme="majorHAnsi" w:eastAsiaTheme="majorEastAsia" w:hAnsiTheme="majorHAnsi" w:cstheme="majorBidi"/>
          <w:color w:val="2F5496" w:themeColor="accent1" w:themeShade="BF"/>
          <w:sz w:val="26"/>
          <w:szCs w:val="26"/>
        </w:rPr>
      </w:pPr>
    </w:p>
    <w:tbl>
      <w:tblPr>
        <w:tblW w:w="10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3870"/>
        <w:gridCol w:w="5782"/>
      </w:tblGrid>
      <w:tr w:rsidR="00DB6B06" w:rsidRPr="002D083B" w14:paraId="7EDD2F90" w14:textId="77777777" w:rsidTr="00EE4202">
        <w:trPr>
          <w:trHeight w:val="236"/>
        </w:trPr>
        <w:tc>
          <w:tcPr>
            <w:tcW w:w="1165" w:type="dxa"/>
            <w:shd w:val="clear" w:color="auto" w:fill="auto"/>
            <w:noWrap/>
            <w:vAlign w:val="center"/>
            <w:hideMark/>
          </w:tcPr>
          <w:p w14:paraId="41907D60" w14:textId="77777777" w:rsidR="00DB6B06" w:rsidRPr="002D083B" w:rsidRDefault="00DB6B06" w:rsidP="00EE4202">
            <w:pPr>
              <w:rPr>
                <w:rFonts w:ascii="Calibri Light" w:hAnsi="Calibri Light" w:cs="Calibri Light"/>
                <w:b/>
                <w:color w:val="305496"/>
              </w:rPr>
            </w:pPr>
            <w:r w:rsidRPr="002D083B">
              <w:rPr>
                <w:rFonts w:ascii="Calibri Light" w:hAnsi="Calibri Light" w:cs="Calibri Light"/>
                <w:b/>
                <w:color w:val="305496"/>
              </w:rPr>
              <w:t>name:</w:t>
            </w:r>
          </w:p>
        </w:tc>
        <w:tc>
          <w:tcPr>
            <w:tcW w:w="3870" w:type="dxa"/>
            <w:shd w:val="clear" w:color="auto" w:fill="auto"/>
            <w:noWrap/>
            <w:vAlign w:val="center"/>
            <w:hideMark/>
          </w:tcPr>
          <w:p w14:paraId="5F26B419" w14:textId="77777777" w:rsidR="00DB6B06" w:rsidRPr="002D083B" w:rsidRDefault="00DB6B06" w:rsidP="00EE4202">
            <w:pPr>
              <w:rPr>
                <w:rFonts w:ascii="Calibri Light" w:hAnsi="Calibri Light" w:cs="Calibri Light"/>
                <w:color w:val="305496"/>
              </w:rPr>
            </w:pPr>
            <w:r w:rsidRPr="002D083B">
              <w:rPr>
                <w:rFonts w:ascii="Calibri Light" w:hAnsi="Calibri Light" w:cs="Calibri Light"/>
                <w:color w:val="305496"/>
              </w:rPr>
              <w:t>Defines name of the Virtual Network</w:t>
            </w:r>
          </w:p>
        </w:tc>
        <w:tc>
          <w:tcPr>
            <w:tcW w:w="5782" w:type="dxa"/>
            <w:shd w:val="clear" w:color="auto" w:fill="auto"/>
            <w:noWrap/>
            <w:vAlign w:val="bottom"/>
            <w:hideMark/>
          </w:tcPr>
          <w:p w14:paraId="6AD81652" w14:textId="77777777" w:rsidR="00DB6B06" w:rsidRPr="002D083B" w:rsidRDefault="00DB6B06" w:rsidP="00EE4202">
            <w:pPr>
              <w:rPr>
                <w:rFonts w:ascii="Calibri Light" w:hAnsi="Calibri Light" w:cs="Calibri Light"/>
                <w:color w:val="305496"/>
              </w:rPr>
            </w:pPr>
            <w:r w:rsidRPr="002D083B">
              <w:rPr>
                <w:rFonts w:ascii="Calibri Light" w:hAnsi="Calibri Light" w:cs="Calibri Light"/>
                <w:color w:val="305496"/>
              </w:rPr>
              <w:t>Add your initials to make the name unique.</w:t>
            </w:r>
          </w:p>
        </w:tc>
      </w:tr>
      <w:tr w:rsidR="00DB6B06" w:rsidRPr="002D083B" w14:paraId="0A73BEDF" w14:textId="77777777" w:rsidTr="00EE4202">
        <w:trPr>
          <w:trHeight w:val="236"/>
        </w:trPr>
        <w:tc>
          <w:tcPr>
            <w:tcW w:w="1165" w:type="dxa"/>
            <w:shd w:val="clear" w:color="auto" w:fill="auto"/>
            <w:noWrap/>
            <w:vAlign w:val="center"/>
            <w:hideMark/>
          </w:tcPr>
          <w:p w14:paraId="0676972F" w14:textId="77777777" w:rsidR="00DB6B06" w:rsidRPr="002D083B" w:rsidRDefault="00DB6B06" w:rsidP="00EE4202">
            <w:pPr>
              <w:rPr>
                <w:rFonts w:ascii="Calibri Light" w:hAnsi="Calibri Light" w:cs="Calibri Light"/>
                <w:b/>
                <w:color w:val="305496"/>
              </w:rPr>
            </w:pPr>
            <w:r w:rsidRPr="002D083B">
              <w:rPr>
                <w:rFonts w:ascii="Calibri Light" w:hAnsi="Calibri Light" w:cs="Calibri Light"/>
                <w:b/>
                <w:color w:val="305496"/>
              </w:rPr>
              <w:t>network:</w:t>
            </w:r>
          </w:p>
        </w:tc>
        <w:tc>
          <w:tcPr>
            <w:tcW w:w="3870" w:type="dxa"/>
            <w:shd w:val="clear" w:color="auto" w:fill="auto"/>
            <w:noWrap/>
            <w:vAlign w:val="center"/>
            <w:hideMark/>
          </w:tcPr>
          <w:p w14:paraId="0E92A0E5" w14:textId="77777777" w:rsidR="00DB6B06" w:rsidRPr="002D083B" w:rsidRDefault="00DB6B06" w:rsidP="00EE4202">
            <w:pPr>
              <w:rPr>
                <w:rFonts w:ascii="Calibri Light" w:hAnsi="Calibri Light" w:cs="Calibri Light"/>
                <w:color w:val="305496"/>
              </w:rPr>
            </w:pPr>
            <w:r w:rsidRPr="002D083B">
              <w:rPr>
                <w:rFonts w:ascii="Calibri Light" w:hAnsi="Calibri Light" w:cs="Calibri Light"/>
                <w:color w:val="305496"/>
              </w:rPr>
              <w:t>Defines the VNet CIDR</w:t>
            </w:r>
          </w:p>
        </w:tc>
        <w:tc>
          <w:tcPr>
            <w:tcW w:w="5782" w:type="dxa"/>
            <w:shd w:val="clear" w:color="auto" w:fill="auto"/>
            <w:noWrap/>
            <w:vAlign w:val="bottom"/>
            <w:hideMark/>
          </w:tcPr>
          <w:p w14:paraId="2A333B39" w14:textId="77777777" w:rsidR="00DB6B06" w:rsidRPr="002D083B" w:rsidRDefault="00DB6B06" w:rsidP="00EE4202">
            <w:pPr>
              <w:rPr>
                <w:rFonts w:ascii="Calibri Light" w:hAnsi="Calibri Light" w:cs="Calibri Light"/>
                <w:color w:val="305496"/>
              </w:rPr>
            </w:pPr>
            <w:r w:rsidRPr="002D083B">
              <w:rPr>
                <w:rFonts w:ascii="Calibri Light" w:hAnsi="Calibri Light" w:cs="Calibri Light"/>
                <w:color w:val="305496"/>
              </w:rPr>
              <w:t>Enter the number provided by the instructor</w:t>
            </w:r>
          </w:p>
        </w:tc>
      </w:tr>
      <w:tr w:rsidR="00DB6B06" w:rsidRPr="002D083B" w14:paraId="75192626" w14:textId="77777777" w:rsidTr="00EE4202">
        <w:trPr>
          <w:trHeight w:val="236"/>
        </w:trPr>
        <w:tc>
          <w:tcPr>
            <w:tcW w:w="1165" w:type="dxa"/>
            <w:shd w:val="clear" w:color="auto" w:fill="auto"/>
            <w:noWrap/>
            <w:vAlign w:val="center"/>
            <w:hideMark/>
          </w:tcPr>
          <w:p w14:paraId="156E173A" w14:textId="77777777" w:rsidR="00DB6B06" w:rsidRPr="002D083B" w:rsidRDefault="00DB6B06" w:rsidP="00EE4202">
            <w:pPr>
              <w:rPr>
                <w:rFonts w:ascii="Calibri Light" w:hAnsi="Calibri Light" w:cs="Calibri Light"/>
                <w:b/>
                <w:color w:val="305496"/>
              </w:rPr>
            </w:pPr>
            <w:r w:rsidRPr="002D083B">
              <w:rPr>
                <w:rFonts w:ascii="Calibri Light" w:hAnsi="Calibri Light" w:cs="Calibri Light"/>
                <w:b/>
                <w:color w:val="305496"/>
              </w:rPr>
              <w:t>peers:</w:t>
            </w:r>
          </w:p>
        </w:tc>
        <w:tc>
          <w:tcPr>
            <w:tcW w:w="3870" w:type="dxa"/>
            <w:shd w:val="clear" w:color="auto" w:fill="auto"/>
            <w:noWrap/>
            <w:vAlign w:val="center"/>
            <w:hideMark/>
          </w:tcPr>
          <w:p w14:paraId="3B7DD7F9" w14:textId="77777777" w:rsidR="00DB6B06" w:rsidRPr="002D083B" w:rsidRDefault="00DB6B06" w:rsidP="00EE4202">
            <w:pPr>
              <w:rPr>
                <w:rFonts w:ascii="Calibri Light" w:hAnsi="Calibri Light" w:cs="Calibri Light"/>
                <w:color w:val="305496"/>
              </w:rPr>
            </w:pPr>
            <w:r w:rsidRPr="002D083B">
              <w:rPr>
                <w:rFonts w:ascii="Calibri Light" w:hAnsi="Calibri Light" w:cs="Calibri Light"/>
                <w:color w:val="305496"/>
              </w:rPr>
              <w:t xml:space="preserve">Defines the name of peer hub config. </w:t>
            </w:r>
          </w:p>
        </w:tc>
        <w:tc>
          <w:tcPr>
            <w:tcW w:w="5782" w:type="dxa"/>
            <w:shd w:val="clear" w:color="auto" w:fill="auto"/>
            <w:noWrap/>
            <w:vAlign w:val="bottom"/>
            <w:hideMark/>
          </w:tcPr>
          <w:p w14:paraId="65D3455E" w14:textId="77777777" w:rsidR="00DB6B06" w:rsidRPr="002D083B" w:rsidRDefault="00DB6B06" w:rsidP="00EE4202">
            <w:pPr>
              <w:rPr>
                <w:rFonts w:ascii="Calibri Light" w:hAnsi="Calibri Light" w:cs="Calibri Light"/>
                <w:color w:val="305496"/>
              </w:rPr>
            </w:pPr>
            <w:r w:rsidRPr="002D083B">
              <w:rPr>
                <w:rFonts w:ascii="Calibri Light" w:hAnsi="Calibri Light" w:cs="Calibri Light"/>
                <w:color w:val="305496"/>
              </w:rPr>
              <w:t>You have to type the filename of your HUB without “.yml”</w:t>
            </w:r>
          </w:p>
        </w:tc>
      </w:tr>
      <w:tr w:rsidR="00DB6B06" w:rsidRPr="002D083B" w14:paraId="5372030D" w14:textId="77777777" w:rsidTr="00EE4202">
        <w:trPr>
          <w:trHeight w:val="236"/>
        </w:trPr>
        <w:tc>
          <w:tcPr>
            <w:tcW w:w="1165" w:type="dxa"/>
            <w:shd w:val="clear" w:color="auto" w:fill="auto"/>
            <w:noWrap/>
            <w:vAlign w:val="center"/>
            <w:hideMark/>
          </w:tcPr>
          <w:p w14:paraId="60D97B6F" w14:textId="77777777" w:rsidR="00DB6B06" w:rsidRPr="002D083B" w:rsidRDefault="00DB6B06" w:rsidP="00EE4202">
            <w:pPr>
              <w:rPr>
                <w:rFonts w:ascii="Calibri Light" w:hAnsi="Calibri Light" w:cs="Calibri Light"/>
                <w:b/>
                <w:color w:val="305496"/>
              </w:rPr>
            </w:pPr>
            <w:r w:rsidRPr="002D083B">
              <w:rPr>
                <w:rFonts w:ascii="Calibri Light" w:hAnsi="Calibri Light" w:cs="Calibri Light"/>
                <w:b/>
                <w:color w:val="305496"/>
              </w:rPr>
              <w:t>subnet:</w:t>
            </w:r>
          </w:p>
        </w:tc>
        <w:tc>
          <w:tcPr>
            <w:tcW w:w="3870" w:type="dxa"/>
            <w:shd w:val="clear" w:color="auto" w:fill="auto"/>
            <w:noWrap/>
            <w:vAlign w:val="center"/>
            <w:hideMark/>
          </w:tcPr>
          <w:p w14:paraId="12614671" w14:textId="77777777" w:rsidR="00DB6B06" w:rsidRPr="002D083B" w:rsidRDefault="00DB6B06" w:rsidP="00EE4202">
            <w:pPr>
              <w:rPr>
                <w:rFonts w:ascii="Calibri Light" w:hAnsi="Calibri Light" w:cs="Calibri Light"/>
                <w:color w:val="305496"/>
              </w:rPr>
            </w:pPr>
            <w:r w:rsidRPr="002D083B">
              <w:rPr>
                <w:rFonts w:ascii="Calibri Light" w:hAnsi="Calibri Light" w:cs="Calibri Light"/>
                <w:color w:val="305496"/>
              </w:rPr>
              <w:t>Defines the subnets of the VNet</w:t>
            </w:r>
          </w:p>
        </w:tc>
        <w:tc>
          <w:tcPr>
            <w:tcW w:w="5782" w:type="dxa"/>
            <w:shd w:val="clear" w:color="auto" w:fill="auto"/>
            <w:noWrap/>
            <w:vAlign w:val="bottom"/>
            <w:hideMark/>
          </w:tcPr>
          <w:p w14:paraId="38D80CDB" w14:textId="77777777" w:rsidR="00DB6B06" w:rsidRPr="002D083B" w:rsidRDefault="00DB6B06" w:rsidP="00EE4202">
            <w:pPr>
              <w:rPr>
                <w:rFonts w:ascii="Calibri Light" w:hAnsi="Calibri Light" w:cs="Calibri Light"/>
                <w:color w:val="305496"/>
              </w:rPr>
            </w:pPr>
            <w:r w:rsidRPr="002D083B">
              <w:rPr>
                <w:rFonts w:ascii="Calibri Light" w:hAnsi="Calibri Light" w:cs="Calibri Light"/>
                <w:color w:val="305496"/>
              </w:rPr>
              <w:t>Enter the number provided by the instructor</w:t>
            </w:r>
          </w:p>
        </w:tc>
      </w:tr>
    </w:tbl>
    <w:p w14:paraId="36421BCD" w14:textId="21316955" w:rsidR="00765A2B" w:rsidRDefault="00765A2B" w:rsidP="000C499B">
      <w:pPr>
        <w:rPr>
          <w:rFonts w:asciiTheme="majorHAnsi" w:eastAsiaTheme="majorEastAsia" w:hAnsiTheme="majorHAnsi" w:cstheme="majorBidi"/>
          <w:color w:val="2F5496" w:themeColor="accent1" w:themeShade="BF"/>
          <w:sz w:val="26"/>
          <w:szCs w:val="26"/>
        </w:rPr>
      </w:pPr>
    </w:p>
    <w:p w14:paraId="7FA29DE5" w14:textId="77777777" w:rsidR="00765A2B" w:rsidRPr="00CB4AA6" w:rsidRDefault="00765A2B" w:rsidP="000C499B">
      <w:pPr>
        <w:rPr>
          <w:rFonts w:asciiTheme="majorHAnsi" w:eastAsiaTheme="majorEastAsia" w:hAnsiTheme="majorHAnsi" w:cstheme="majorBidi"/>
          <w:color w:val="2F5496" w:themeColor="accent1" w:themeShade="BF"/>
          <w:sz w:val="26"/>
          <w:szCs w:val="26"/>
        </w:rPr>
      </w:pPr>
    </w:p>
    <w:p w14:paraId="73CA1A05" w14:textId="7FB83C5E" w:rsidR="00CB4AA6" w:rsidRDefault="00AB2EF2" w:rsidP="0092395C">
      <w:pPr>
        <w:pStyle w:val="Heading3"/>
        <w:numPr>
          <w:ilvl w:val="2"/>
          <w:numId w:val="5"/>
        </w:numPr>
      </w:pPr>
      <w:bookmarkStart w:id="26" w:name="_Toc3360596"/>
      <w:r>
        <w:t>Create Route Table</w:t>
      </w:r>
      <w:bookmarkEnd w:id="26"/>
    </w:p>
    <w:p w14:paraId="59F0D77C" w14:textId="07879B46" w:rsidR="00AB2EF2" w:rsidRDefault="00AB2EF2" w:rsidP="000C499B">
      <w:pPr>
        <w:rPr>
          <w:rFonts w:asciiTheme="majorHAnsi" w:eastAsiaTheme="majorEastAsia" w:hAnsiTheme="majorHAnsi" w:cstheme="majorBidi"/>
          <w:color w:val="2F5496" w:themeColor="accent1" w:themeShade="BF"/>
          <w:sz w:val="26"/>
          <w:szCs w:val="26"/>
        </w:rPr>
      </w:pPr>
    </w:p>
    <w:p w14:paraId="785C7D21" w14:textId="2C89EC5F" w:rsidR="00AB2EF2" w:rsidRDefault="00AB2EF2" w:rsidP="000C49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The Route table in this Section is needed to forward the traffic from the Hub to the Transit.</w:t>
      </w:r>
    </w:p>
    <w:p w14:paraId="423DCE01" w14:textId="5814DFDE" w:rsidR="00AB2EF2" w:rsidRDefault="00AB2EF2" w:rsidP="000C499B">
      <w:pPr>
        <w:rPr>
          <w:rFonts w:asciiTheme="majorHAnsi" w:eastAsiaTheme="majorEastAsia" w:hAnsiTheme="majorHAnsi" w:cstheme="majorBidi"/>
          <w:color w:val="2F5496" w:themeColor="accent1" w:themeShade="BF"/>
          <w:sz w:val="26"/>
          <w:szCs w:val="26"/>
        </w:rPr>
      </w:pPr>
    </w:p>
    <w:p w14:paraId="1CCC7C4B"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569CD6"/>
          <w:sz w:val="18"/>
          <w:szCs w:val="18"/>
        </w:rPr>
        <w:t>route_tables</w:t>
      </w:r>
      <w:r>
        <w:rPr>
          <w:rFonts w:ascii="Menlo" w:hAnsi="Menlo" w:cs="Menlo"/>
          <w:color w:val="D4D4D4"/>
          <w:sz w:val="18"/>
          <w:szCs w:val="18"/>
        </w:rPr>
        <w:t>:</w:t>
      </w:r>
    </w:p>
    <w:p w14:paraId="6BC901BD"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web-test</w:t>
      </w:r>
    </w:p>
    <w:p w14:paraId="1954AE37"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routes</w:t>
      </w:r>
      <w:r>
        <w:rPr>
          <w:rFonts w:ascii="Menlo" w:hAnsi="Menlo" w:cs="Menlo"/>
          <w:color w:val="D4D4D4"/>
          <w:sz w:val="18"/>
          <w:szCs w:val="18"/>
        </w:rPr>
        <w:t>:</w:t>
      </w:r>
    </w:p>
    <w:p w14:paraId="60AC45E0"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cidr</w:t>
      </w:r>
      <w:r>
        <w:rPr>
          <w:rFonts w:ascii="Menlo" w:hAnsi="Menlo" w:cs="Menlo"/>
          <w:color w:val="D4D4D4"/>
          <w:sz w:val="18"/>
          <w:szCs w:val="18"/>
        </w:rPr>
        <w:t xml:space="preserve">: </w:t>
      </w:r>
      <w:r>
        <w:rPr>
          <w:rFonts w:ascii="Menlo" w:hAnsi="Menlo" w:cs="Menlo"/>
          <w:color w:val="CE9178"/>
          <w:sz w:val="18"/>
          <w:szCs w:val="18"/>
        </w:rPr>
        <w:t>0.0.0.0/0</w:t>
      </w:r>
    </w:p>
    <w:p w14:paraId="4C0190AB"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VirtualAppliance</w:t>
      </w:r>
    </w:p>
    <w:p w14:paraId="7317D858"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gateway</w:t>
      </w:r>
      <w:r>
        <w:rPr>
          <w:rFonts w:ascii="Menlo" w:hAnsi="Menlo" w:cs="Menlo"/>
          <w:color w:val="D4D4D4"/>
          <w:sz w:val="18"/>
          <w:szCs w:val="18"/>
        </w:rPr>
        <w:t xml:space="preserve">: </w:t>
      </w:r>
      <w:r>
        <w:rPr>
          <w:rFonts w:ascii="Menlo" w:hAnsi="Menlo" w:cs="Menlo"/>
          <w:color w:val="B5CEA8"/>
          <w:sz w:val="18"/>
          <w:szCs w:val="18"/>
        </w:rPr>
        <w:t>1.1.1.1</w:t>
      </w:r>
    </w:p>
    <w:p w14:paraId="4DCEF275" w14:textId="41380987" w:rsidR="00E329BE" w:rsidRDefault="00E329BE" w:rsidP="004B0531">
      <w:pPr>
        <w:rPr>
          <w:rFonts w:asciiTheme="majorHAnsi" w:eastAsiaTheme="majorEastAsia" w:hAnsiTheme="majorHAnsi" w:cstheme="majorBidi"/>
          <w:color w:val="2F5496" w:themeColor="accent1" w:themeShade="BF"/>
          <w:sz w:val="26"/>
          <w:szCs w:val="26"/>
        </w:rPr>
      </w:pPr>
    </w:p>
    <w:p w14:paraId="1DD24CC6" w14:textId="77777777" w:rsidR="00DB6B06" w:rsidRPr="00E329BE" w:rsidRDefault="00DB6B06" w:rsidP="004B0531">
      <w:pPr>
        <w:rPr>
          <w:rFonts w:asciiTheme="majorHAnsi" w:eastAsiaTheme="majorEastAsia" w:hAnsiTheme="majorHAnsi" w:cstheme="majorBidi"/>
          <w:color w:val="2F5496" w:themeColor="accent1" w:themeShade="BF"/>
          <w:sz w:val="26"/>
          <w:szCs w:val="26"/>
        </w:rPr>
      </w:pPr>
    </w:p>
    <w:tbl>
      <w:tblPr>
        <w:tblW w:w="10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0"/>
        <w:gridCol w:w="5475"/>
        <w:gridCol w:w="4285"/>
      </w:tblGrid>
      <w:tr w:rsidR="00DB6B06" w:rsidRPr="003C3F3D" w14:paraId="7F4A80BC" w14:textId="77777777" w:rsidTr="00EE4202">
        <w:trPr>
          <w:trHeight w:val="297"/>
        </w:trPr>
        <w:tc>
          <w:tcPr>
            <w:tcW w:w="1090" w:type="dxa"/>
            <w:shd w:val="clear" w:color="auto" w:fill="auto"/>
            <w:noWrap/>
            <w:vAlign w:val="center"/>
            <w:hideMark/>
          </w:tcPr>
          <w:p w14:paraId="5DC3A14D" w14:textId="77777777" w:rsidR="00DB6B06" w:rsidRPr="003C3F3D" w:rsidRDefault="00DB6B06" w:rsidP="00EE4202">
            <w:pPr>
              <w:rPr>
                <w:rFonts w:ascii="Calibri Light" w:hAnsi="Calibri Light" w:cs="Calibri Light"/>
                <w:b/>
                <w:color w:val="2F5496"/>
              </w:rPr>
            </w:pPr>
            <w:r w:rsidRPr="003C3F3D">
              <w:rPr>
                <w:rFonts w:ascii="Calibri Light" w:hAnsi="Calibri Light" w:cs="Calibri Light"/>
                <w:b/>
                <w:color w:val="2F5496"/>
              </w:rPr>
              <w:t>name:</w:t>
            </w:r>
          </w:p>
        </w:tc>
        <w:tc>
          <w:tcPr>
            <w:tcW w:w="5475" w:type="dxa"/>
            <w:shd w:val="clear" w:color="auto" w:fill="auto"/>
            <w:noWrap/>
            <w:vAlign w:val="center"/>
            <w:hideMark/>
          </w:tcPr>
          <w:p w14:paraId="350FEA07" w14:textId="77777777" w:rsidR="00DB6B06" w:rsidRPr="003C3F3D" w:rsidRDefault="00DB6B06" w:rsidP="00EE4202">
            <w:pPr>
              <w:rPr>
                <w:rFonts w:ascii="Calibri Light" w:hAnsi="Calibri Light" w:cs="Calibri Light"/>
                <w:color w:val="2F5496"/>
              </w:rPr>
            </w:pPr>
            <w:r w:rsidRPr="003C3F3D">
              <w:rPr>
                <w:rFonts w:ascii="Calibri Light" w:hAnsi="Calibri Light" w:cs="Calibri Light"/>
                <w:color w:val="2F5496"/>
              </w:rPr>
              <w:t>Defines the name of the Route Table (UDR)</w:t>
            </w:r>
          </w:p>
        </w:tc>
        <w:tc>
          <w:tcPr>
            <w:tcW w:w="4285" w:type="dxa"/>
            <w:shd w:val="clear" w:color="auto" w:fill="auto"/>
            <w:noWrap/>
            <w:vAlign w:val="bottom"/>
            <w:hideMark/>
          </w:tcPr>
          <w:p w14:paraId="3E91ED54" w14:textId="77777777" w:rsidR="00DB6B06" w:rsidRPr="003C3F3D" w:rsidRDefault="00DB6B06" w:rsidP="00EE4202">
            <w:pPr>
              <w:rPr>
                <w:rFonts w:ascii="Calibri" w:hAnsi="Calibri" w:cs="Calibri"/>
                <w:color w:val="305496"/>
              </w:rPr>
            </w:pPr>
            <w:r w:rsidRPr="003C3F3D">
              <w:rPr>
                <w:rFonts w:ascii="Calibri" w:hAnsi="Calibri" w:cs="Calibri"/>
                <w:color w:val="305496"/>
              </w:rPr>
              <w:t>No changes needed.</w:t>
            </w:r>
          </w:p>
        </w:tc>
      </w:tr>
      <w:tr w:rsidR="00DB6B06" w:rsidRPr="003C3F3D" w14:paraId="5E57B972" w14:textId="77777777" w:rsidTr="00EE4202">
        <w:trPr>
          <w:trHeight w:val="297"/>
        </w:trPr>
        <w:tc>
          <w:tcPr>
            <w:tcW w:w="1090" w:type="dxa"/>
            <w:shd w:val="clear" w:color="auto" w:fill="auto"/>
            <w:noWrap/>
            <w:vAlign w:val="center"/>
            <w:hideMark/>
          </w:tcPr>
          <w:p w14:paraId="6839A89A" w14:textId="77777777" w:rsidR="00DB6B06" w:rsidRPr="003C3F3D" w:rsidRDefault="00DB6B06" w:rsidP="00EE4202">
            <w:pPr>
              <w:rPr>
                <w:rFonts w:ascii="Calibri Light" w:hAnsi="Calibri Light" w:cs="Calibri Light"/>
                <w:b/>
                <w:color w:val="2F5496"/>
              </w:rPr>
            </w:pPr>
            <w:r w:rsidRPr="003C3F3D">
              <w:rPr>
                <w:rFonts w:ascii="Calibri Light" w:hAnsi="Calibri Light" w:cs="Calibri Light"/>
                <w:b/>
                <w:color w:val="2F5496"/>
              </w:rPr>
              <w:t xml:space="preserve">cidr: </w:t>
            </w:r>
          </w:p>
        </w:tc>
        <w:tc>
          <w:tcPr>
            <w:tcW w:w="5475" w:type="dxa"/>
            <w:shd w:val="clear" w:color="auto" w:fill="auto"/>
            <w:noWrap/>
            <w:vAlign w:val="center"/>
            <w:hideMark/>
          </w:tcPr>
          <w:p w14:paraId="070602FA" w14:textId="77777777" w:rsidR="00DB6B06" w:rsidRPr="003C3F3D" w:rsidRDefault="00DB6B06" w:rsidP="00EE4202">
            <w:pPr>
              <w:rPr>
                <w:rFonts w:ascii="Calibri Light" w:hAnsi="Calibri Light" w:cs="Calibri Light"/>
                <w:color w:val="2F5496"/>
              </w:rPr>
            </w:pPr>
            <w:r w:rsidRPr="003C3F3D">
              <w:rPr>
                <w:rFonts w:ascii="Calibri Light" w:hAnsi="Calibri Light" w:cs="Calibri Light"/>
                <w:color w:val="2F5496"/>
              </w:rPr>
              <w:t>Defines the CIDR of your route</w:t>
            </w:r>
          </w:p>
        </w:tc>
        <w:tc>
          <w:tcPr>
            <w:tcW w:w="4285" w:type="dxa"/>
            <w:shd w:val="clear" w:color="auto" w:fill="auto"/>
            <w:noWrap/>
            <w:vAlign w:val="bottom"/>
            <w:hideMark/>
          </w:tcPr>
          <w:p w14:paraId="0CACDAEF" w14:textId="77777777" w:rsidR="00DB6B06" w:rsidRPr="003C3F3D" w:rsidRDefault="00DB6B06" w:rsidP="00EE4202">
            <w:pPr>
              <w:rPr>
                <w:rFonts w:ascii="Calibri" w:hAnsi="Calibri" w:cs="Calibri"/>
                <w:color w:val="305496"/>
              </w:rPr>
            </w:pPr>
            <w:r w:rsidRPr="003C3F3D">
              <w:rPr>
                <w:rFonts w:ascii="Calibri" w:hAnsi="Calibri" w:cs="Calibri"/>
                <w:color w:val="305496"/>
              </w:rPr>
              <w:t>No changes needed.</w:t>
            </w:r>
          </w:p>
        </w:tc>
      </w:tr>
      <w:tr w:rsidR="00DB6B06" w:rsidRPr="003C3F3D" w14:paraId="2ECC740F" w14:textId="77777777" w:rsidTr="00EE4202">
        <w:trPr>
          <w:trHeight w:val="297"/>
        </w:trPr>
        <w:tc>
          <w:tcPr>
            <w:tcW w:w="1090" w:type="dxa"/>
            <w:shd w:val="clear" w:color="auto" w:fill="auto"/>
            <w:noWrap/>
            <w:vAlign w:val="center"/>
            <w:hideMark/>
          </w:tcPr>
          <w:p w14:paraId="66723436" w14:textId="77777777" w:rsidR="00DB6B06" w:rsidRPr="003C3F3D" w:rsidRDefault="00DB6B06" w:rsidP="00EE4202">
            <w:pPr>
              <w:rPr>
                <w:rFonts w:ascii="Calibri Light" w:hAnsi="Calibri Light" w:cs="Calibri Light"/>
                <w:b/>
                <w:color w:val="2F5496"/>
              </w:rPr>
            </w:pPr>
            <w:r w:rsidRPr="003C3F3D">
              <w:rPr>
                <w:rFonts w:ascii="Calibri Light" w:hAnsi="Calibri Light" w:cs="Calibri Light"/>
                <w:b/>
                <w:color w:val="2F5496"/>
              </w:rPr>
              <w:t>name:</w:t>
            </w:r>
          </w:p>
        </w:tc>
        <w:tc>
          <w:tcPr>
            <w:tcW w:w="5475" w:type="dxa"/>
            <w:shd w:val="clear" w:color="auto" w:fill="auto"/>
            <w:noWrap/>
            <w:vAlign w:val="center"/>
            <w:hideMark/>
          </w:tcPr>
          <w:p w14:paraId="4649E7BD" w14:textId="77777777" w:rsidR="00DB6B06" w:rsidRPr="003C3F3D" w:rsidRDefault="00DB6B06" w:rsidP="00EE4202">
            <w:pPr>
              <w:rPr>
                <w:rFonts w:ascii="Calibri Light" w:hAnsi="Calibri Light" w:cs="Calibri Light"/>
                <w:color w:val="2F5496"/>
              </w:rPr>
            </w:pPr>
            <w:r w:rsidRPr="003C3F3D">
              <w:rPr>
                <w:rFonts w:ascii="Calibri Light" w:hAnsi="Calibri Light" w:cs="Calibri Light"/>
                <w:color w:val="2F5496"/>
              </w:rPr>
              <w:t xml:space="preserve">Defines the type of nexthop type. </w:t>
            </w:r>
          </w:p>
        </w:tc>
        <w:tc>
          <w:tcPr>
            <w:tcW w:w="4285" w:type="dxa"/>
            <w:shd w:val="clear" w:color="auto" w:fill="auto"/>
            <w:noWrap/>
            <w:vAlign w:val="bottom"/>
            <w:hideMark/>
          </w:tcPr>
          <w:p w14:paraId="1C4C1B9F" w14:textId="77777777" w:rsidR="00DB6B06" w:rsidRPr="003C3F3D" w:rsidRDefault="00DB6B06" w:rsidP="00EE4202">
            <w:pPr>
              <w:rPr>
                <w:rFonts w:ascii="Calibri" w:hAnsi="Calibri" w:cs="Calibri"/>
                <w:color w:val="305496"/>
              </w:rPr>
            </w:pPr>
            <w:r w:rsidRPr="003C3F3D">
              <w:rPr>
                <w:rFonts w:ascii="Calibri" w:hAnsi="Calibri" w:cs="Calibri"/>
                <w:color w:val="305496"/>
              </w:rPr>
              <w:t>No changes needed.</w:t>
            </w:r>
          </w:p>
        </w:tc>
      </w:tr>
      <w:tr w:rsidR="00DB6B06" w:rsidRPr="003C3F3D" w14:paraId="780AF63A" w14:textId="77777777" w:rsidTr="00EE4202">
        <w:trPr>
          <w:trHeight w:val="297"/>
        </w:trPr>
        <w:tc>
          <w:tcPr>
            <w:tcW w:w="1090" w:type="dxa"/>
            <w:shd w:val="clear" w:color="auto" w:fill="auto"/>
            <w:noWrap/>
            <w:vAlign w:val="center"/>
            <w:hideMark/>
          </w:tcPr>
          <w:p w14:paraId="748D405B" w14:textId="77777777" w:rsidR="00DB6B06" w:rsidRPr="003C3F3D" w:rsidRDefault="00DB6B06" w:rsidP="00EE4202">
            <w:pPr>
              <w:rPr>
                <w:rFonts w:ascii="Calibri Light" w:hAnsi="Calibri Light" w:cs="Calibri Light"/>
                <w:b/>
                <w:color w:val="2F5496"/>
              </w:rPr>
            </w:pPr>
            <w:r w:rsidRPr="003C3F3D">
              <w:rPr>
                <w:rFonts w:ascii="Calibri Light" w:hAnsi="Calibri Light" w:cs="Calibri Light"/>
                <w:b/>
                <w:color w:val="2F5496"/>
              </w:rPr>
              <w:t>gateway:</w:t>
            </w:r>
          </w:p>
        </w:tc>
        <w:tc>
          <w:tcPr>
            <w:tcW w:w="5475" w:type="dxa"/>
            <w:shd w:val="clear" w:color="auto" w:fill="auto"/>
            <w:noWrap/>
            <w:vAlign w:val="center"/>
            <w:hideMark/>
          </w:tcPr>
          <w:p w14:paraId="69EAEC40" w14:textId="77777777" w:rsidR="00DB6B06" w:rsidRPr="003C3F3D" w:rsidRDefault="00DB6B06" w:rsidP="00EE4202">
            <w:pPr>
              <w:rPr>
                <w:rFonts w:ascii="Calibri Light" w:hAnsi="Calibri Light" w:cs="Calibri Light"/>
                <w:color w:val="2F5496"/>
              </w:rPr>
            </w:pPr>
            <w:r w:rsidRPr="003C3F3D">
              <w:rPr>
                <w:rFonts w:ascii="Calibri Light" w:hAnsi="Calibri Light" w:cs="Calibri Light"/>
                <w:color w:val="2F5496"/>
              </w:rPr>
              <w:t xml:space="preserve">Defines the gateway ip of the “VirtualApplinace” </w:t>
            </w:r>
          </w:p>
        </w:tc>
        <w:tc>
          <w:tcPr>
            <w:tcW w:w="4285" w:type="dxa"/>
            <w:shd w:val="clear" w:color="auto" w:fill="auto"/>
            <w:noWrap/>
            <w:vAlign w:val="bottom"/>
            <w:hideMark/>
          </w:tcPr>
          <w:p w14:paraId="74764391" w14:textId="77777777" w:rsidR="00DB6B06" w:rsidRPr="003C3F3D" w:rsidRDefault="00DB6B06" w:rsidP="00EE4202">
            <w:pPr>
              <w:rPr>
                <w:rFonts w:ascii="Calibri" w:hAnsi="Calibri" w:cs="Calibri"/>
                <w:color w:val="305496"/>
              </w:rPr>
            </w:pPr>
            <w:r w:rsidRPr="003C3F3D">
              <w:rPr>
                <w:rFonts w:ascii="Calibri" w:hAnsi="Calibri" w:cs="Calibri"/>
                <w:color w:val="305496"/>
              </w:rPr>
              <w:t>No changes needed. (Placeholder)</w:t>
            </w:r>
          </w:p>
        </w:tc>
      </w:tr>
    </w:tbl>
    <w:p w14:paraId="72802759" w14:textId="2F05F57F" w:rsidR="00E329BE" w:rsidRDefault="00E329BE" w:rsidP="0085582F">
      <w:pPr>
        <w:tabs>
          <w:tab w:val="left" w:pos="1256"/>
        </w:tabs>
        <w:rPr>
          <w:rFonts w:asciiTheme="majorHAnsi" w:eastAsiaTheme="majorEastAsia" w:hAnsiTheme="majorHAnsi" w:cstheme="majorBidi"/>
          <w:color w:val="2F5496" w:themeColor="accent1" w:themeShade="BF"/>
          <w:sz w:val="26"/>
          <w:szCs w:val="26"/>
        </w:rPr>
      </w:pPr>
    </w:p>
    <w:p w14:paraId="6DEAF625" w14:textId="46059581" w:rsidR="0085582F" w:rsidRDefault="00DB6B06" w:rsidP="00DB6B06">
      <w:pPr>
        <w:rPr>
          <w:rFonts w:asciiTheme="majorHAnsi" w:eastAsiaTheme="majorEastAsia" w:hAnsiTheme="majorHAnsi" w:cstheme="majorBidi"/>
          <w:color w:val="2F5496" w:themeColor="accent1" w:themeShade="BF"/>
          <w:sz w:val="26"/>
          <w:szCs w:val="26"/>
        </w:rPr>
      </w:pPr>
      <w:r w:rsidRPr="00DB6B06">
        <w:rPr>
          <w:rFonts w:asciiTheme="majorHAnsi" w:eastAsiaTheme="majorEastAsia" w:hAnsiTheme="majorHAnsi" w:cstheme="majorBidi"/>
          <w:color w:val="2F5496" w:themeColor="accent1" w:themeShade="BF"/>
          <w:sz w:val="26"/>
          <w:szCs w:val="26"/>
        </w:rPr>
        <w:t>The value “1.1.1.1” under gateway is only a placeholder and we will change this value later in the Azure Porta</w:t>
      </w:r>
    </w:p>
    <w:p w14:paraId="3B3D7248" w14:textId="77777777" w:rsidR="00F67165" w:rsidRDefault="00F67165" w:rsidP="000C499B">
      <w:pPr>
        <w:rPr>
          <w:rFonts w:asciiTheme="majorHAnsi" w:eastAsiaTheme="majorEastAsia" w:hAnsiTheme="majorHAnsi" w:cstheme="majorBidi"/>
          <w:color w:val="2F5496" w:themeColor="accent1" w:themeShade="BF"/>
          <w:sz w:val="26"/>
          <w:szCs w:val="26"/>
        </w:rPr>
      </w:pPr>
    </w:p>
    <w:p w14:paraId="7C9F3307" w14:textId="743751C3" w:rsidR="0085582F" w:rsidRDefault="0085582F" w:rsidP="000C49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When you done all your changes to the files above, check if you had saved them.</w:t>
      </w:r>
    </w:p>
    <w:p w14:paraId="2A17DEBD" w14:textId="77777777" w:rsidR="00FB0305" w:rsidRPr="00CB4AA6" w:rsidRDefault="00FB0305" w:rsidP="000C499B">
      <w:pPr>
        <w:rPr>
          <w:rFonts w:asciiTheme="majorHAnsi" w:eastAsiaTheme="majorEastAsia" w:hAnsiTheme="majorHAnsi" w:cstheme="majorBidi"/>
          <w:color w:val="2F5496" w:themeColor="accent1" w:themeShade="BF"/>
          <w:sz w:val="26"/>
          <w:szCs w:val="26"/>
        </w:rPr>
      </w:pPr>
    </w:p>
    <w:p w14:paraId="4F284BE3" w14:textId="3339584F" w:rsidR="000C499B" w:rsidRPr="00CB4AA6" w:rsidRDefault="000C499B" w:rsidP="000C499B">
      <w:pPr>
        <w:rPr>
          <w:rFonts w:asciiTheme="majorHAnsi" w:eastAsiaTheme="majorEastAsia" w:hAnsiTheme="majorHAnsi" w:cstheme="majorBidi"/>
          <w:color w:val="2F5496" w:themeColor="accent1" w:themeShade="BF"/>
          <w:sz w:val="26"/>
          <w:szCs w:val="26"/>
        </w:rPr>
      </w:pPr>
    </w:p>
    <w:p w14:paraId="40302434" w14:textId="5DFC35F7" w:rsidR="005F2CDA" w:rsidRDefault="005261D4" w:rsidP="0092395C">
      <w:pPr>
        <w:pStyle w:val="Heading3"/>
        <w:numPr>
          <w:ilvl w:val="2"/>
          <w:numId w:val="5"/>
        </w:numPr>
      </w:pPr>
      <w:bookmarkStart w:id="27" w:name="_Toc3360597"/>
      <w:r>
        <w:t>Group Vars file</w:t>
      </w:r>
      <w:bookmarkEnd w:id="27"/>
    </w:p>
    <w:p w14:paraId="11E9AE3E" w14:textId="77777777" w:rsidR="005F2CDA" w:rsidRDefault="005F2CDA" w:rsidP="005F2CDA">
      <w:pPr>
        <w:rPr>
          <w:rFonts w:asciiTheme="majorHAnsi" w:eastAsiaTheme="majorEastAsia" w:hAnsiTheme="majorHAnsi" w:cstheme="majorBidi"/>
          <w:b/>
          <w:color w:val="2F5496" w:themeColor="accent1" w:themeShade="BF"/>
          <w:sz w:val="26"/>
          <w:szCs w:val="26"/>
        </w:rPr>
      </w:pPr>
    </w:p>
    <w:p w14:paraId="4CCE41B6" w14:textId="20901F30" w:rsidR="005F2CDA" w:rsidRPr="00D64753" w:rsidRDefault="005261D4"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You can f</w:t>
      </w:r>
      <w:r w:rsidR="005F2CDA">
        <w:rPr>
          <w:rFonts w:asciiTheme="majorHAnsi" w:eastAsiaTheme="majorEastAsia" w:hAnsiTheme="majorHAnsi" w:cstheme="majorBidi"/>
          <w:color w:val="2F5496" w:themeColor="accent1" w:themeShade="BF"/>
          <w:sz w:val="26"/>
          <w:szCs w:val="26"/>
        </w:rPr>
        <w:t>ind the all</w:t>
      </w:r>
      <w:r w:rsidR="005F2CDA" w:rsidRPr="00D64753">
        <w:rPr>
          <w:rFonts w:asciiTheme="majorHAnsi" w:eastAsiaTheme="majorEastAsia" w:hAnsiTheme="majorHAnsi" w:cstheme="majorBidi"/>
          <w:color w:val="2F5496" w:themeColor="accent1" w:themeShade="BF"/>
          <w:sz w:val="26"/>
          <w:szCs w:val="26"/>
        </w:rPr>
        <w:t>.yml.</w:t>
      </w:r>
      <w:r w:rsidR="0078225B">
        <w:rPr>
          <w:rFonts w:asciiTheme="majorHAnsi" w:eastAsiaTheme="majorEastAsia" w:hAnsiTheme="majorHAnsi" w:cstheme="majorBidi"/>
          <w:color w:val="2F5496" w:themeColor="accent1" w:themeShade="BF"/>
          <w:sz w:val="26"/>
          <w:szCs w:val="26"/>
        </w:rPr>
        <w:t>azure.</w:t>
      </w:r>
      <w:r w:rsidR="005F2CDA" w:rsidRPr="00D64753">
        <w:rPr>
          <w:rFonts w:asciiTheme="majorHAnsi" w:eastAsiaTheme="majorEastAsia" w:hAnsiTheme="majorHAnsi" w:cstheme="majorBidi"/>
          <w:color w:val="2F5496" w:themeColor="accent1" w:themeShade="BF"/>
          <w:sz w:val="26"/>
          <w:szCs w:val="26"/>
        </w:rPr>
        <w:t xml:space="preserve">example under the group_vars </w:t>
      </w:r>
      <w:r w:rsidR="0020698B" w:rsidRPr="0020698B">
        <w:rPr>
          <w:rFonts w:asciiTheme="majorHAnsi" w:eastAsiaTheme="majorEastAsia" w:hAnsiTheme="majorHAnsi" w:cstheme="majorBidi"/>
          <w:color w:val="2F5496" w:themeColor="accent1" w:themeShade="BF"/>
          <w:sz w:val="26"/>
          <w:szCs w:val="26"/>
        </w:rPr>
        <w:sym w:font="Wingdings" w:char="F0E0"/>
      </w:r>
      <w:r w:rsidR="0020698B">
        <w:rPr>
          <w:rFonts w:asciiTheme="majorHAnsi" w:eastAsiaTheme="majorEastAsia" w:hAnsiTheme="majorHAnsi" w:cstheme="majorBidi"/>
          <w:color w:val="2F5496" w:themeColor="accent1" w:themeShade="BF"/>
          <w:sz w:val="26"/>
          <w:szCs w:val="26"/>
        </w:rPr>
        <w:t xml:space="preserve"> all </w:t>
      </w:r>
      <w:r w:rsidR="005F2CDA" w:rsidRPr="00D64753">
        <w:rPr>
          <w:rFonts w:asciiTheme="majorHAnsi" w:eastAsiaTheme="majorEastAsia" w:hAnsiTheme="majorHAnsi" w:cstheme="majorBidi"/>
          <w:color w:val="2F5496" w:themeColor="accent1" w:themeShade="BF"/>
          <w:sz w:val="26"/>
          <w:szCs w:val="26"/>
        </w:rPr>
        <w:t>folder.</w:t>
      </w:r>
    </w:p>
    <w:p w14:paraId="007512DF" w14:textId="5552791B" w:rsidR="005F2CDA" w:rsidRDefault="005F2CDA" w:rsidP="005F2CDA">
      <w:pPr>
        <w:rPr>
          <w:rFonts w:asciiTheme="majorHAnsi" w:eastAsiaTheme="majorEastAsia" w:hAnsiTheme="majorHAnsi" w:cstheme="majorBidi"/>
          <w:color w:val="2F5496" w:themeColor="accent1" w:themeShade="BF"/>
          <w:sz w:val="26"/>
          <w:szCs w:val="26"/>
        </w:rPr>
      </w:pPr>
    </w:p>
    <w:p w14:paraId="57FCF1CD" w14:textId="243B06BF" w:rsidR="005261D4" w:rsidRDefault="005261D4"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Copy and Pa</w:t>
      </w:r>
      <w:r w:rsidR="0020698B">
        <w:rPr>
          <w:rFonts w:asciiTheme="majorHAnsi" w:eastAsiaTheme="majorEastAsia" w:hAnsiTheme="majorHAnsi" w:cstheme="majorBidi"/>
          <w:color w:val="2F5496" w:themeColor="accent1" w:themeShade="BF"/>
          <w:sz w:val="26"/>
          <w:szCs w:val="26"/>
        </w:rPr>
        <w:t>s</w:t>
      </w:r>
      <w:r>
        <w:rPr>
          <w:rFonts w:asciiTheme="majorHAnsi" w:eastAsiaTheme="majorEastAsia" w:hAnsiTheme="majorHAnsi" w:cstheme="majorBidi"/>
          <w:color w:val="2F5496" w:themeColor="accent1" w:themeShade="BF"/>
          <w:sz w:val="26"/>
          <w:szCs w:val="26"/>
        </w:rPr>
        <w:t>te the all</w:t>
      </w:r>
      <w:r w:rsidRPr="00D64753">
        <w:rPr>
          <w:rFonts w:asciiTheme="majorHAnsi" w:eastAsiaTheme="majorEastAsia" w:hAnsiTheme="majorHAnsi" w:cstheme="majorBidi"/>
          <w:color w:val="2F5496" w:themeColor="accent1" w:themeShade="BF"/>
          <w:sz w:val="26"/>
          <w:szCs w:val="26"/>
        </w:rPr>
        <w:t>.yml.</w:t>
      </w:r>
      <w:r>
        <w:rPr>
          <w:rFonts w:asciiTheme="majorHAnsi" w:eastAsiaTheme="majorEastAsia" w:hAnsiTheme="majorHAnsi" w:cstheme="majorBidi"/>
          <w:color w:val="2F5496" w:themeColor="accent1" w:themeShade="BF"/>
          <w:sz w:val="26"/>
          <w:szCs w:val="26"/>
        </w:rPr>
        <w:t>azure.</w:t>
      </w:r>
      <w:r w:rsidRPr="00D64753">
        <w:rPr>
          <w:rFonts w:asciiTheme="majorHAnsi" w:eastAsiaTheme="majorEastAsia" w:hAnsiTheme="majorHAnsi" w:cstheme="majorBidi"/>
          <w:color w:val="2F5496" w:themeColor="accent1" w:themeShade="BF"/>
          <w:sz w:val="26"/>
          <w:szCs w:val="26"/>
        </w:rPr>
        <w:t>example</w:t>
      </w:r>
      <w:r>
        <w:rPr>
          <w:rFonts w:asciiTheme="majorHAnsi" w:eastAsiaTheme="majorEastAsia" w:hAnsiTheme="majorHAnsi" w:cstheme="majorBidi"/>
          <w:color w:val="2F5496" w:themeColor="accent1" w:themeShade="BF"/>
          <w:sz w:val="26"/>
          <w:szCs w:val="26"/>
        </w:rPr>
        <w:t xml:space="preserve"> file </w:t>
      </w:r>
      <w:r w:rsidR="00B36193">
        <w:rPr>
          <w:rFonts w:asciiTheme="majorHAnsi" w:eastAsiaTheme="majorEastAsia" w:hAnsiTheme="majorHAnsi" w:cstheme="majorBidi"/>
          <w:color w:val="2F5496" w:themeColor="accent1" w:themeShade="BF"/>
          <w:sz w:val="26"/>
          <w:szCs w:val="26"/>
        </w:rPr>
        <w:t xml:space="preserve">into the same folder </w:t>
      </w:r>
      <w:r>
        <w:rPr>
          <w:rFonts w:asciiTheme="majorHAnsi" w:eastAsiaTheme="majorEastAsia" w:hAnsiTheme="majorHAnsi" w:cstheme="majorBidi"/>
          <w:color w:val="2F5496" w:themeColor="accent1" w:themeShade="BF"/>
          <w:sz w:val="26"/>
          <w:szCs w:val="26"/>
        </w:rPr>
        <w:t xml:space="preserve">and remove the </w:t>
      </w:r>
      <w:r w:rsidRPr="00B36193">
        <w:rPr>
          <w:rFonts w:asciiTheme="majorHAnsi" w:eastAsiaTheme="majorEastAsia" w:hAnsiTheme="majorHAnsi" w:cstheme="majorBidi"/>
          <w:b/>
          <w:color w:val="2F5496" w:themeColor="accent1" w:themeShade="BF"/>
          <w:sz w:val="26"/>
          <w:szCs w:val="26"/>
        </w:rPr>
        <w:t>“ .azure.example”</w:t>
      </w:r>
      <w:r>
        <w:rPr>
          <w:rFonts w:asciiTheme="majorHAnsi" w:eastAsiaTheme="majorEastAsia" w:hAnsiTheme="majorHAnsi" w:cstheme="majorBidi"/>
          <w:color w:val="2F5496" w:themeColor="accent1" w:themeShade="BF"/>
          <w:sz w:val="26"/>
          <w:szCs w:val="26"/>
        </w:rPr>
        <w:t>. See the example below.</w:t>
      </w:r>
    </w:p>
    <w:p w14:paraId="13A0976D" w14:textId="77777777" w:rsidR="005261D4" w:rsidRDefault="005261D4" w:rsidP="005F2CDA">
      <w:pPr>
        <w:rPr>
          <w:rFonts w:asciiTheme="majorHAnsi" w:eastAsiaTheme="majorEastAsia" w:hAnsiTheme="majorHAnsi" w:cstheme="majorBidi"/>
          <w:color w:val="2F5496" w:themeColor="accent1" w:themeShade="BF"/>
          <w:sz w:val="26"/>
          <w:szCs w:val="26"/>
        </w:rPr>
      </w:pPr>
    </w:p>
    <w:p w14:paraId="32B205AE" w14:textId="5CEC3594" w:rsidR="0078225B" w:rsidRDefault="0078225B"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732CC5E" wp14:editId="1FE24FDA">
            <wp:extent cx="3556000" cy="124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1-15 at 14.12.45.png"/>
                    <pic:cNvPicPr/>
                  </pic:nvPicPr>
                  <pic:blipFill>
                    <a:blip r:embed="rId18">
                      <a:extLst>
                        <a:ext uri="{28A0092B-C50C-407E-A947-70E740481C1C}">
                          <a14:useLocalDpi xmlns:a14="http://schemas.microsoft.com/office/drawing/2010/main" val="0"/>
                        </a:ext>
                      </a:extLst>
                    </a:blip>
                    <a:stretch>
                      <a:fillRect/>
                    </a:stretch>
                  </pic:blipFill>
                  <pic:spPr>
                    <a:xfrm>
                      <a:off x="0" y="0"/>
                      <a:ext cx="3556000" cy="1244600"/>
                    </a:xfrm>
                    <a:prstGeom prst="rect">
                      <a:avLst/>
                    </a:prstGeom>
                  </pic:spPr>
                </pic:pic>
              </a:graphicData>
            </a:graphic>
          </wp:inline>
        </w:drawing>
      </w:r>
    </w:p>
    <w:p w14:paraId="351FD2AC" w14:textId="1F2F710D" w:rsidR="0078225B" w:rsidRPr="00D64753" w:rsidRDefault="0078225B" w:rsidP="005F2CDA">
      <w:pPr>
        <w:rPr>
          <w:rFonts w:asciiTheme="majorHAnsi" w:eastAsiaTheme="majorEastAsia" w:hAnsiTheme="majorHAnsi" w:cstheme="majorBidi"/>
          <w:color w:val="2F5496" w:themeColor="accent1" w:themeShade="BF"/>
          <w:sz w:val="26"/>
          <w:szCs w:val="26"/>
        </w:rPr>
      </w:pPr>
    </w:p>
    <w:p w14:paraId="358B3E02" w14:textId="077EA19C" w:rsidR="005261D4" w:rsidRDefault="005261D4"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This file is where a lot of you</w:t>
      </w:r>
      <w:r w:rsidR="00B36193">
        <w:rPr>
          <w:rFonts w:asciiTheme="majorHAnsi" w:eastAsiaTheme="majorEastAsia" w:hAnsiTheme="majorHAnsi" w:cstheme="majorBidi"/>
          <w:color w:val="2F5496" w:themeColor="accent1" w:themeShade="BF"/>
          <w:sz w:val="26"/>
          <w:szCs w:val="26"/>
        </w:rPr>
        <w:t>r</w:t>
      </w:r>
      <w:r w:rsidR="005F2CDA" w:rsidRPr="00D64753">
        <w:rPr>
          <w:rFonts w:asciiTheme="majorHAnsi" w:eastAsiaTheme="majorEastAsia" w:hAnsiTheme="majorHAnsi" w:cstheme="majorBidi"/>
          <w:color w:val="2F5496" w:themeColor="accent1" w:themeShade="BF"/>
          <w:sz w:val="26"/>
          <w:szCs w:val="26"/>
        </w:rPr>
        <w:t xml:space="preserve"> Firewall configuration will take place. This is Ansible driven, but you will be able to set your security policy rules, routes and admin username and passwords here</w:t>
      </w:r>
      <w:r>
        <w:rPr>
          <w:rFonts w:asciiTheme="majorHAnsi" w:eastAsiaTheme="majorEastAsia" w:hAnsiTheme="majorHAnsi" w:cstheme="majorBidi"/>
          <w:color w:val="2F5496" w:themeColor="accent1" w:themeShade="BF"/>
          <w:sz w:val="26"/>
          <w:szCs w:val="26"/>
        </w:rPr>
        <w:t>. See the next Steps.</w:t>
      </w:r>
    </w:p>
    <w:p w14:paraId="7C92BDBD" w14:textId="77777777" w:rsidR="005261D4" w:rsidRDefault="005261D4" w:rsidP="005F2CDA">
      <w:pPr>
        <w:rPr>
          <w:rFonts w:asciiTheme="majorHAnsi" w:eastAsiaTheme="majorEastAsia" w:hAnsiTheme="majorHAnsi" w:cstheme="majorBidi"/>
          <w:color w:val="2F5496" w:themeColor="accent1" w:themeShade="BF"/>
          <w:sz w:val="26"/>
          <w:szCs w:val="26"/>
        </w:rPr>
      </w:pPr>
    </w:p>
    <w:p w14:paraId="266194B5" w14:textId="30AB54F6" w:rsidR="005F2CDA" w:rsidRDefault="005261D4" w:rsidP="005F2CDA">
      <w:pPr>
        <w:rPr>
          <w:rFonts w:asciiTheme="majorHAnsi" w:eastAsiaTheme="majorEastAsia" w:hAnsiTheme="majorHAnsi" w:cstheme="majorBidi"/>
          <w:b/>
          <w:color w:val="2F5496" w:themeColor="accent1" w:themeShade="BF"/>
          <w:sz w:val="26"/>
          <w:szCs w:val="26"/>
        </w:rPr>
      </w:pPr>
      <w:r w:rsidRPr="005261D4">
        <w:rPr>
          <w:rFonts w:asciiTheme="majorHAnsi" w:eastAsiaTheme="majorEastAsia" w:hAnsiTheme="majorHAnsi" w:cstheme="majorBidi"/>
          <w:b/>
          <w:color w:val="2F5496" w:themeColor="accent1" w:themeShade="BF"/>
          <w:sz w:val="26"/>
          <w:szCs w:val="26"/>
        </w:rPr>
        <w:t>Important. By default, is the Iron-Skillet loaded in the beginning to the Firewalls</w:t>
      </w:r>
    </w:p>
    <w:p w14:paraId="4D9FC108" w14:textId="2CE783D2" w:rsidR="005261D4" w:rsidRDefault="005261D4" w:rsidP="005F2CDA">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Here is the Link where you can see what is loaded.</w:t>
      </w:r>
    </w:p>
    <w:p w14:paraId="48B8E11C" w14:textId="70A45662" w:rsidR="005261D4" w:rsidRPr="005261D4" w:rsidRDefault="005261D4" w:rsidP="005F2CDA">
      <w:pPr>
        <w:rPr>
          <w:rFonts w:asciiTheme="majorHAnsi" w:eastAsiaTheme="majorEastAsia" w:hAnsiTheme="majorHAnsi" w:cstheme="majorBidi"/>
          <w:color w:val="2F5496" w:themeColor="accent1" w:themeShade="BF"/>
        </w:rPr>
      </w:pPr>
      <w:r w:rsidRPr="005261D4">
        <w:rPr>
          <w:rFonts w:asciiTheme="majorHAnsi" w:eastAsiaTheme="majorEastAsia" w:hAnsiTheme="majorHAnsi" w:cstheme="majorBidi"/>
          <w:color w:val="2F5496" w:themeColor="accent1" w:themeShade="BF"/>
        </w:rPr>
        <w:t>https://github.com/PaloAltoNetworks/iron-skillet/blob/panos_v8.0/loadable_configs/sample-cloud-Azure/panos/iron_skillet_panos_full.xml</w:t>
      </w:r>
    </w:p>
    <w:p w14:paraId="152BE146" w14:textId="4FAB30AC" w:rsidR="005F2CDA" w:rsidRDefault="005F2CDA" w:rsidP="005F2CDA">
      <w:pPr>
        <w:rPr>
          <w:rFonts w:asciiTheme="majorHAnsi" w:eastAsiaTheme="majorEastAsia" w:hAnsiTheme="majorHAnsi" w:cstheme="majorBidi"/>
          <w:b/>
          <w:color w:val="2F5496" w:themeColor="accent1" w:themeShade="BF"/>
          <w:sz w:val="26"/>
          <w:szCs w:val="26"/>
          <w:u w:val="single"/>
        </w:rPr>
      </w:pPr>
    </w:p>
    <w:p w14:paraId="0290ACBD" w14:textId="033F728E" w:rsidR="00765A2B" w:rsidRDefault="00DB6B06" w:rsidP="005F2CDA">
      <w:pPr>
        <w:rPr>
          <w:rFonts w:asciiTheme="majorHAnsi" w:eastAsiaTheme="majorEastAsia" w:hAnsiTheme="majorHAnsi" w:cstheme="majorBidi"/>
          <w:b/>
          <w:color w:val="2F5496" w:themeColor="accent1" w:themeShade="BF"/>
          <w:sz w:val="26"/>
          <w:szCs w:val="26"/>
          <w:u w:val="single"/>
        </w:rPr>
      </w:pPr>
      <w:r>
        <w:rPr>
          <w:rFonts w:asciiTheme="majorHAnsi" w:eastAsiaTheme="majorEastAsia" w:hAnsiTheme="majorHAnsi" w:cstheme="majorBidi"/>
          <w:b/>
          <w:color w:val="2F5496" w:themeColor="accent1" w:themeShade="BF"/>
          <w:sz w:val="26"/>
          <w:szCs w:val="26"/>
          <w:u w:val="single"/>
        </w:rPr>
        <w:br w:type="page"/>
      </w:r>
    </w:p>
    <w:p w14:paraId="20129AD7" w14:textId="4031549F" w:rsidR="005261D4" w:rsidRPr="005261D4" w:rsidRDefault="005251DC" w:rsidP="0092395C">
      <w:pPr>
        <w:pStyle w:val="Heading2"/>
        <w:numPr>
          <w:ilvl w:val="1"/>
          <w:numId w:val="5"/>
        </w:numPr>
      </w:pPr>
      <w:bookmarkStart w:id="28" w:name="_Toc3360598"/>
      <w:r>
        <w:lastRenderedPageBreak/>
        <w:t>Set Parameters in all.yml file</w:t>
      </w:r>
      <w:bookmarkEnd w:id="28"/>
    </w:p>
    <w:p w14:paraId="6FA7CF29" w14:textId="2EE91144" w:rsidR="005F2CDA" w:rsidRDefault="005F2CDA" w:rsidP="005F2CDA">
      <w:pPr>
        <w:rPr>
          <w:rFonts w:asciiTheme="majorHAnsi" w:eastAsiaTheme="majorEastAsia" w:hAnsiTheme="majorHAnsi" w:cstheme="majorBidi"/>
          <w:b/>
          <w:color w:val="2F5496" w:themeColor="accent1" w:themeShade="BF"/>
          <w:sz w:val="26"/>
          <w:szCs w:val="26"/>
        </w:rPr>
      </w:pPr>
    </w:p>
    <w:p w14:paraId="71E6D3EB" w14:textId="33F07AF3" w:rsidR="000849F8" w:rsidRPr="00A71E22" w:rsidRDefault="000849F8" w:rsidP="000849F8">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 xml:space="preserve">Under the section </w:t>
      </w:r>
      <w:r w:rsidRPr="00A71E22">
        <w:rPr>
          <w:rFonts w:asciiTheme="majorHAnsi" w:eastAsiaTheme="majorEastAsia" w:hAnsiTheme="majorHAnsi" w:cstheme="majorBidi"/>
          <w:b/>
          <w:color w:val="2F5496" w:themeColor="accent1" w:themeShade="BF"/>
        </w:rPr>
        <w:t>“</w:t>
      </w:r>
      <w:r w:rsidR="00033B4A" w:rsidRPr="00A71E22">
        <w:rPr>
          <w:rFonts w:asciiTheme="majorHAnsi" w:eastAsiaTheme="majorEastAsia" w:hAnsiTheme="majorHAnsi" w:cstheme="majorBidi"/>
          <w:b/>
          <w:color w:val="2F5496" w:themeColor="accent1" w:themeShade="BF"/>
        </w:rPr>
        <w:t>credentials</w:t>
      </w:r>
      <w:r w:rsidRPr="00A71E22">
        <w:rPr>
          <w:rFonts w:asciiTheme="majorHAnsi" w:eastAsiaTheme="majorEastAsia" w:hAnsiTheme="majorHAnsi" w:cstheme="majorBidi"/>
          <w:b/>
          <w:color w:val="2F5496" w:themeColor="accent1" w:themeShade="BF"/>
        </w:rPr>
        <w:t>”</w:t>
      </w:r>
      <w:r>
        <w:rPr>
          <w:rFonts w:asciiTheme="majorHAnsi" w:eastAsiaTheme="majorEastAsia" w:hAnsiTheme="majorHAnsi" w:cstheme="majorBidi"/>
          <w:color w:val="2F5496" w:themeColor="accent1" w:themeShade="BF"/>
        </w:rPr>
        <w:t xml:space="preserve"> type the username and password from the firewall what you have defined before in the </w:t>
      </w:r>
      <w:r w:rsidRPr="00A71E22">
        <w:rPr>
          <w:rFonts w:asciiTheme="majorHAnsi" w:eastAsiaTheme="majorEastAsia" w:hAnsiTheme="majorHAnsi" w:cstheme="majorBidi"/>
          <w:b/>
          <w:color w:val="2F5496" w:themeColor="accent1" w:themeShade="BF"/>
        </w:rPr>
        <w:t>“</w:t>
      </w:r>
      <w:r w:rsidR="00100954">
        <w:rPr>
          <w:rFonts w:asciiTheme="majorHAnsi" w:eastAsiaTheme="majorEastAsia" w:hAnsiTheme="majorHAnsi" w:cstheme="majorBidi"/>
          <w:b/>
          <w:color w:val="2F5496" w:themeColor="accent1" w:themeShade="BF"/>
          <w:sz w:val="26"/>
          <w:szCs w:val="26"/>
        </w:rPr>
        <w:t>Student</w:t>
      </w:r>
      <w:r w:rsidRPr="00A71E22">
        <w:rPr>
          <w:rFonts w:asciiTheme="majorHAnsi" w:eastAsiaTheme="majorEastAsia" w:hAnsiTheme="majorHAnsi" w:cstheme="majorBidi"/>
          <w:b/>
          <w:color w:val="2F5496" w:themeColor="accent1" w:themeShade="BF"/>
          <w:sz w:val="26"/>
          <w:szCs w:val="26"/>
        </w:rPr>
        <w:t>NameHub.yml”</w:t>
      </w:r>
      <w:r>
        <w:rPr>
          <w:rFonts w:asciiTheme="majorHAnsi" w:eastAsiaTheme="majorEastAsia" w:hAnsiTheme="majorHAnsi" w:cstheme="majorBidi"/>
          <w:b/>
          <w:color w:val="2F5496" w:themeColor="accent1" w:themeShade="BF"/>
          <w:sz w:val="26"/>
          <w:szCs w:val="26"/>
        </w:rPr>
        <w:t>.</w:t>
      </w:r>
      <w:r>
        <w:rPr>
          <w:rFonts w:asciiTheme="majorHAnsi" w:eastAsiaTheme="majorEastAsia" w:hAnsiTheme="majorHAnsi" w:cstheme="majorBidi"/>
          <w:color w:val="2F5496" w:themeColor="accent1" w:themeShade="BF"/>
          <w:sz w:val="26"/>
          <w:szCs w:val="26"/>
        </w:rPr>
        <w:t xml:space="preserve"> If you haven’t defined this, let the values in the </w:t>
      </w:r>
      <w:r w:rsidR="00033B4A" w:rsidRPr="00852046">
        <w:rPr>
          <w:rFonts w:asciiTheme="majorHAnsi" w:eastAsiaTheme="majorEastAsia" w:hAnsiTheme="majorHAnsi" w:cstheme="majorBidi"/>
          <w:b/>
          <w:color w:val="2F5496" w:themeColor="accent1" w:themeShade="BF"/>
          <w:sz w:val="26"/>
          <w:szCs w:val="26"/>
        </w:rPr>
        <w:t>“</w:t>
      </w:r>
      <w:r w:rsidRPr="00852046">
        <w:rPr>
          <w:rFonts w:asciiTheme="majorHAnsi" w:eastAsiaTheme="majorEastAsia" w:hAnsiTheme="majorHAnsi" w:cstheme="majorBidi"/>
          <w:b/>
          <w:color w:val="2F5496" w:themeColor="accent1" w:themeShade="BF"/>
          <w:sz w:val="26"/>
          <w:szCs w:val="26"/>
        </w:rPr>
        <w:t>all.yml</w:t>
      </w:r>
      <w:r w:rsidR="00033B4A" w:rsidRPr="00852046">
        <w:rPr>
          <w:rFonts w:asciiTheme="majorHAnsi" w:eastAsiaTheme="majorEastAsia" w:hAnsiTheme="majorHAnsi" w:cstheme="majorBidi"/>
          <w:b/>
          <w:color w:val="2F5496" w:themeColor="accent1" w:themeShade="BF"/>
          <w:sz w:val="26"/>
          <w:szCs w:val="26"/>
        </w:rPr>
        <w:t>”</w:t>
      </w:r>
      <w:r>
        <w:rPr>
          <w:rFonts w:asciiTheme="majorHAnsi" w:eastAsiaTheme="majorEastAsia" w:hAnsiTheme="majorHAnsi" w:cstheme="majorBidi"/>
          <w:color w:val="2F5496" w:themeColor="accent1" w:themeShade="BF"/>
          <w:sz w:val="26"/>
          <w:szCs w:val="26"/>
        </w:rPr>
        <w:t>. These are the default values.</w:t>
      </w:r>
    </w:p>
    <w:p w14:paraId="3F5CCDDD" w14:textId="77777777" w:rsidR="000849F8" w:rsidRDefault="000849F8" w:rsidP="000849F8">
      <w:pPr>
        <w:rPr>
          <w:rFonts w:asciiTheme="majorHAnsi" w:eastAsiaTheme="majorEastAsia" w:hAnsiTheme="majorHAnsi" w:cstheme="majorBidi"/>
          <w:color w:val="2F5496" w:themeColor="accent1" w:themeShade="BF"/>
        </w:rPr>
      </w:pPr>
    </w:p>
    <w:p w14:paraId="66527BE9" w14:textId="77777777" w:rsidR="000849F8" w:rsidRDefault="000849F8" w:rsidP="000849F8">
      <w:pPr>
        <w:rPr>
          <w:rFonts w:asciiTheme="majorHAnsi" w:eastAsiaTheme="majorEastAsia" w:hAnsiTheme="majorHAnsi" w:cstheme="majorBidi"/>
          <w:color w:val="2F5496" w:themeColor="accent1" w:themeShade="BF"/>
        </w:rPr>
      </w:pPr>
      <w:r>
        <w:rPr>
          <w:rFonts w:asciiTheme="majorHAnsi" w:eastAsiaTheme="majorEastAsia" w:hAnsiTheme="majorHAnsi" w:cstheme="majorBidi"/>
          <w:noProof/>
          <w:color w:val="2F5496" w:themeColor="accent1" w:themeShade="BF"/>
        </w:rPr>
        <w:drawing>
          <wp:inline distT="0" distB="0" distL="0" distR="0" wp14:anchorId="188F8F42" wp14:editId="56778E6C">
            <wp:extent cx="5943600" cy="25101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21 at 10.50.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10155"/>
                    </a:xfrm>
                    <a:prstGeom prst="rect">
                      <a:avLst/>
                    </a:prstGeom>
                  </pic:spPr>
                </pic:pic>
              </a:graphicData>
            </a:graphic>
          </wp:inline>
        </w:drawing>
      </w:r>
    </w:p>
    <w:p w14:paraId="056897AE" w14:textId="77777777" w:rsidR="000849F8" w:rsidRPr="005251DC" w:rsidRDefault="000849F8" w:rsidP="000849F8">
      <w:pPr>
        <w:rPr>
          <w:rFonts w:asciiTheme="majorHAnsi" w:eastAsiaTheme="majorEastAsia" w:hAnsiTheme="majorHAnsi" w:cstheme="majorBidi"/>
          <w:color w:val="2F5496" w:themeColor="accent1" w:themeShade="BF"/>
        </w:rPr>
      </w:pPr>
    </w:p>
    <w:p w14:paraId="3E482CAE" w14:textId="77777777" w:rsidR="000849F8" w:rsidRDefault="000849F8" w:rsidP="005F2CDA">
      <w:pPr>
        <w:rPr>
          <w:rFonts w:asciiTheme="majorHAnsi" w:eastAsiaTheme="majorEastAsia" w:hAnsiTheme="majorHAnsi" w:cstheme="majorBidi"/>
          <w:b/>
          <w:color w:val="2F5496" w:themeColor="accent1" w:themeShade="BF"/>
          <w:sz w:val="26"/>
          <w:szCs w:val="26"/>
        </w:rPr>
      </w:pPr>
    </w:p>
    <w:p w14:paraId="24794F13" w14:textId="669E10B6" w:rsidR="00F5137E" w:rsidRDefault="00F5137E" w:rsidP="0092395C">
      <w:pPr>
        <w:pStyle w:val="Heading3"/>
        <w:numPr>
          <w:ilvl w:val="2"/>
          <w:numId w:val="5"/>
        </w:numPr>
        <w:rPr>
          <w:color w:val="2F5496" w:themeColor="accent1" w:themeShade="BF"/>
        </w:rPr>
      </w:pPr>
      <w:bookmarkStart w:id="29" w:name="_Toc3360599"/>
      <w:r w:rsidRPr="005251DC">
        <w:rPr>
          <w:color w:val="2F5496" w:themeColor="accent1" w:themeShade="BF"/>
        </w:rPr>
        <w:t>Include Networks</w:t>
      </w:r>
      <w:bookmarkEnd w:id="29"/>
    </w:p>
    <w:p w14:paraId="58F3FAF8" w14:textId="3922211A" w:rsidR="00FA2142" w:rsidRDefault="00FA2142" w:rsidP="00FA2142"/>
    <w:p w14:paraId="3AB04D4D" w14:textId="1B70E303" w:rsidR="000849F8" w:rsidRPr="006639C2" w:rsidRDefault="000849F8" w:rsidP="000849F8">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 xml:space="preserve">You have to type under virtual_networks the filenames, which you have created under the Chapter </w:t>
      </w:r>
      <w:r w:rsidRPr="00852046">
        <w:rPr>
          <w:rFonts w:asciiTheme="majorHAnsi" w:eastAsiaTheme="majorEastAsia" w:hAnsiTheme="majorHAnsi" w:cstheme="majorBidi"/>
          <w:b/>
          <w:color w:val="2F5496" w:themeColor="accent1" w:themeShade="BF"/>
        </w:rPr>
        <w:t>“Virtual Networks files</w:t>
      </w:r>
      <w:r w:rsidR="00940969" w:rsidRPr="00852046">
        <w:rPr>
          <w:rFonts w:asciiTheme="majorHAnsi" w:eastAsiaTheme="majorEastAsia" w:hAnsiTheme="majorHAnsi" w:cstheme="majorBidi"/>
          <w:b/>
          <w:color w:val="2F5496" w:themeColor="accent1" w:themeShade="BF"/>
        </w:rPr>
        <w:t>”.</w:t>
      </w:r>
      <w:r w:rsidR="00940969">
        <w:rPr>
          <w:rFonts w:asciiTheme="majorHAnsi" w:eastAsiaTheme="majorEastAsia" w:hAnsiTheme="majorHAnsi" w:cstheme="majorBidi"/>
          <w:color w:val="2F5496" w:themeColor="accent1" w:themeShade="BF"/>
        </w:rPr>
        <w:t xml:space="preserve"> You must</w:t>
      </w:r>
      <w:r>
        <w:rPr>
          <w:rFonts w:asciiTheme="majorHAnsi" w:eastAsiaTheme="majorEastAsia" w:hAnsiTheme="majorHAnsi" w:cstheme="majorBidi"/>
          <w:color w:val="2F5496" w:themeColor="accent1" w:themeShade="BF"/>
        </w:rPr>
        <w:t xml:space="preserve"> remove the </w:t>
      </w:r>
      <w:r w:rsidRPr="00852046">
        <w:rPr>
          <w:rFonts w:asciiTheme="majorHAnsi" w:eastAsiaTheme="majorEastAsia" w:hAnsiTheme="majorHAnsi" w:cstheme="majorBidi"/>
          <w:b/>
          <w:color w:val="2F5496" w:themeColor="accent1" w:themeShade="BF"/>
        </w:rPr>
        <w:t xml:space="preserve">‘.yml’ </w:t>
      </w:r>
      <w:r>
        <w:rPr>
          <w:rFonts w:asciiTheme="majorHAnsi" w:eastAsiaTheme="majorEastAsia" w:hAnsiTheme="majorHAnsi" w:cstheme="majorBidi"/>
          <w:color w:val="2F5496" w:themeColor="accent1" w:themeShade="BF"/>
        </w:rPr>
        <w:t>as you can see in the example below.</w:t>
      </w:r>
    </w:p>
    <w:p w14:paraId="73AC9F18" w14:textId="4746B16F" w:rsidR="006639C2" w:rsidRDefault="006639C2" w:rsidP="000849F8">
      <w:pPr>
        <w:rPr>
          <w:rFonts w:asciiTheme="majorHAnsi" w:eastAsiaTheme="majorEastAsia" w:hAnsiTheme="majorHAnsi" w:cstheme="majorBidi"/>
          <w:b/>
          <w:color w:val="2F5496" w:themeColor="accent1" w:themeShade="BF"/>
          <w:sz w:val="26"/>
          <w:szCs w:val="26"/>
        </w:rPr>
      </w:pPr>
    </w:p>
    <w:p w14:paraId="73377FDC" w14:textId="77777777"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569CD6"/>
          <w:sz w:val="18"/>
          <w:szCs w:val="18"/>
        </w:rPr>
        <w:t>virtual_networks</w:t>
      </w:r>
      <w:r w:rsidRPr="006639C2">
        <w:rPr>
          <w:rFonts w:ascii="Menlo" w:hAnsi="Menlo" w:cs="Menlo"/>
          <w:color w:val="D4D4D4"/>
          <w:sz w:val="18"/>
          <w:szCs w:val="18"/>
        </w:rPr>
        <w:t>:</w:t>
      </w:r>
    </w:p>
    <w:p w14:paraId="333101E0" w14:textId="49A65FD5"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 </w:t>
      </w:r>
      <w:r>
        <w:rPr>
          <w:rFonts w:ascii="Menlo" w:hAnsi="Menlo" w:cs="Menlo"/>
          <w:color w:val="CE9178"/>
          <w:sz w:val="18"/>
          <w:szCs w:val="18"/>
        </w:rPr>
        <w:t>&lt;StudentName&gt;Hub</w:t>
      </w:r>
    </w:p>
    <w:p w14:paraId="7A21B807" w14:textId="6A649E48"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 </w:t>
      </w:r>
      <w:r>
        <w:rPr>
          <w:rFonts w:ascii="Menlo" w:hAnsi="Menlo" w:cs="Menlo"/>
          <w:color w:val="CE9178"/>
          <w:sz w:val="18"/>
          <w:szCs w:val="18"/>
        </w:rPr>
        <w:t>&lt;StudentName&gt;Spoke</w:t>
      </w:r>
    </w:p>
    <w:p w14:paraId="78239C25" w14:textId="77777777" w:rsidR="006639C2" w:rsidRDefault="006639C2" w:rsidP="000849F8">
      <w:pPr>
        <w:rPr>
          <w:rFonts w:asciiTheme="majorHAnsi" w:eastAsiaTheme="majorEastAsia" w:hAnsiTheme="majorHAnsi" w:cstheme="majorBidi"/>
          <w:b/>
          <w:color w:val="2F5496" w:themeColor="accent1" w:themeShade="BF"/>
          <w:sz w:val="26"/>
          <w:szCs w:val="26"/>
        </w:rPr>
      </w:pPr>
    </w:p>
    <w:p w14:paraId="22547CD5" w14:textId="54E535E9" w:rsidR="006639C2" w:rsidRDefault="000849F8" w:rsidP="00FA2142">
      <w:r>
        <w:br w:type="page"/>
      </w:r>
    </w:p>
    <w:p w14:paraId="68BDA32A" w14:textId="69FEFFDE" w:rsidR="00FA2142" w:rsidRPr="00FA2142" w:rsidRDefault="00FA2142" w:rsidP="0092395C">
      <w:pPr>
        <w:pStyle w:val="Heading3"/>
        <w:numPr>
          <w:ilvl w:val="2"/>
          <w:numId w:val="5"/>
        </w:numPr>
      </w:pPr>
      <w:bookmarkStart w:id="30" w:name="_Toc3360600"/>
      <w:r>
        <w:lastRenderedPageBreak/>
        <w:t>Firewall Configuration</w:t>
      </w:r>
      <w:bookmarkEnd w:id="30"/>
    </w:p>
    <w:p w14:paraId="5EC0D3E7" w14:textId="3BC54CEF" w:rsidR="00394A42" w:rsidRDefault="00394A42" w:rsidP="00394A42">
      <w:pPr>
        <w:rPr>
          <w:rFonts w:asciiTheme="majorHAnsi" w:eastAsiaTheme="majorEastAsia" w:hAnsiTheme="majorHAnsi" w:cstheme="majorBidi"/>
          <w:color w:val="2F5496" w:themeColor="accent1" w:themeShade="BF"/>
          <w:sz w:val="26"/>
          <w:szCs w:val="26"/>
        </w:rPr>
      </w:pPr>
    </w:p>
    <w:p w14:paraId="268E249A" w14:textId="77777777" w:rsidR="00394A42" w:rsidRDefault="00394A42" w:rsidP="00394A42">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Everything below the “virtual_networks” section is a part of the Firewall Configuration.</w:t>
      </w:r>
    </w:p>
    <w:p w14:paraId="361F0010" w14:textId="42BC70AD" w:rsidR="00394A42" w:rsidRPr="00941860" w:rsidRDefault="00394A42" w:rsidP="00394A42">
      <w:pPr>
        <w:rPr>
          <w:rFonts w:asciiTheme="majorHAnsi" w:eastAsiaTheme="majorEastAsia" w:hAnsiTheme="majorHAnsi" w:cstheme="majorBidi"/>
          <w:b/>
          <w:color w:val="FF0000"/>
          <w:sz w:val="26"/>
          <w:szCs w:val="26"/>
        </w:rPr>
      </w:pPr>
      <w:r>
        <w:rPr>
          <w:rFonts w:asciiTheme="majorHAnsi" w:eastAsiaTheme="majorEastAsia" w:hAnsiTheme="majorHAnsi" w:cstheme="majorBidi"/>
          <w:color w:val="2F5496" w:themeColor="accent1" w:themeShade="BF"/>
          <w:sz w:val="26"/>
          <w:szCs w:val="26"/>
        </w:rPr>
        <w:t xml:space="preserve">You can </w:t>
      </w:r>
      <w:r w:rsidR="00D12051">
        <w:rPr>
          <w:rFonts w:asciiTheme="majorHAnsi" w:eastAsiaTheme="majorEastAsia" w:hAnsiTheme="majorHAnsi" w:cstheme="majorBidi"/>
          <w:color w:val="2F5496" w:themeColor="accent1" w:themeShade="BF"/>
          <w:sz w:val="26"/>
          <w:szCs w:val="26"/>
        </w:rPr>
        <w:t>use almost everything from this</w:t>
      </w:r>
      <w:r>
        <w:rPr>
          <w:rFonts w:asciiTheme="majorHAnsi" w:eastAsiaTheme="majorEastAsia" w:hAnsiTheme="majorHAnsi" w:cstheme="majorBidi"/>
          <w:color w:val="2F5496" w:themeColor="accent1" w:themeShade="BF"/>
          <w:sz w:val="26"/>
          <w:szCs w:val="26"/>
        </w:rPr>
        <w:t xml:space="preserve"> example.</w:t>
      </w:r>
      <w:r w:rsidR="00D12051">
        <w:rPr>
          <w:rFonts w:asciiTheme="majorHAnsi" w:eastAsiaTheme="majorEastAsia" w:hAnsiTheme="majorHAnsi" w:cstheme="majorBidi"/>
          <w:color w:val="2F5496" w:themeColor="accent1" w:themeShade="BF"/>
          <w:sz w:val="26"/>
          <w:szCs w:val="26"/>
        </w:rPr>
        <w:t xml:space="preserve"> </w:t>
      </w:r>
      <w:r w:rsidR="00941860">
        <w:rPr>
          <w:rFonts w:asciiTheme="majorHAnsi" w:eastAsiaTheme="majorEastAsia" w:hAnsiTheme="majorHAnsi" w:cstheme="majorBidi"/>
          <w:b/>
          <w:color w:val="FF0000"/>
          <w:sz w:val="26"/>
          <w:szCs w:val="26"/>
        </w:rPr>
        <w:t>Review</w:t>
      </w:r>
      <w:r w:rsidR="00D12051" w:rsidRPr="00941860">
        <w:rPr>
          <w:rFonts w:asciiTheme="majorHAnsi" w:eastAsiaTheme="majorEastAsia" w:hAnsiTheme="majorHAnsi" w:cstheme="majorBidi"/>
          <w:b/>
          <w:color w:val="FF0000"/>
          <w:sz w:val="26"/>
          <w:szCs w:val="26"/>
        </w:rPr>
        <w:t xml:space="preserve"> all CIDR</w:t>
      </w:r>
      <w:r w:rsidR="00941860">
        <w:rPr>
          <w:rFonts w:asciiTheme="majorHAnsi" w:eastAsiaTheme="majorEastAsia" w:hAnsiTheme="majorHAnsi" w:cstheme="majorBidi"/>
          <w:b/>
          <w:color w:val="FF0000"/>
          <w:sz w:val="26"/>
          <w:szCs w:val="26"/>
        </w:rPr>
        <w:t>’s</w:t>
      </w:r>
      <w:r w:rsidR="00D12051" w:rsidRPr="00941860">
        <w:rPr>
          <w:rFonts w:asciiTheme="majorHAnsi" w:eastAsiaTheme="majorEastAsia" w:hAnsiTheme="majorHAnsi" w:cstheme="majorBidi"/>
          <w:b/>
          <w:color w:val="FF0000"/>
          <w:sz w:val="26"/>
          <w:szCs w:val="26"/>
        </w:rPr>
        <w:t xml:space="preserve"> that it matches to your update Student CIDR.</w:t>
      </w:r>
    </w:p>
    <w:p w14:paraId="5E5230AA" w14:textId="77777777" w:rsidR="00394A42" w:rsidRDefault="00394A42" w:rsidP="00394A42">
      <w:pPr>
        <w:rPr>
          <w:rFonts w:asciiTheme="majorHAnsi" w:eastAsiaTheme="majorEastAsia" w:hAnsiTheme="majorHAnsi" w:cstheme="majorBidi"/>
          <w:color w:val="2F5496" w:themeColor="accent1" w:themeShade="BF"/>
          <w:sz w:val="26"/>
          <w:szCs w:val="26"/>
        </w:rPr>
      </w:pPr>
    </w:p>
    <w:p w14:paraId="1221D535" w14:textId="77777777" w:rsidR="00394A42"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Manag</w:t>
      </w:r>
      <w:r>
        <w:rPr>
          <w:rFonts w:asciiTheme="majorHAnsi" w:eastAsiaTheme="majorEastAsia" w:hAnsiTheme="majorHAnsi" w:cstheme="majorBidi"/>
          <w:color w:val="2F5496" w:themeColor="accent1" w:themeShade="BF"/>
          <w:sz w:val="26"/>
          <w:szCs w:val="26"/>
        </w:rPr>
        <w:t>ement Profile = cm_mgmt_profile</w:t>
      </w:r>
    </w:p>
    <w:p w14:paraId="36FD17DD"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Configure Interfaces = cm_interface:</w:t>
      </w:r>
    </w:p>
    <w:p w14:paraId="2689494F"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Address Objects = cm_object_address:</w:t>
      </w:r>
    </w:p>
    <w:p w14:paraId="7BCE353C"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Service Objects = cm_object_service:</w:t>
      </w:r>
    </w:p>
    <w:p w14:paraId="30DD4153"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Service Groups = cm_object_service_group:</w:t>
      </w:r>
    </w:p>
    <w:p w14:paraId="331FD0D0"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Address Groups = cm_object_address_group:</w:t>
      </w:r>
    </w:p>
    <w:p w14:paraId="669A9639"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Application Groups = cm_object_app_group:</w:t>
      </w:r>
    </w:p>
    <w:p w14:paraId="538200AB"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Configure NTP = cm_ntp:</w:t>
      </w:r>
    </w:p>
    <w:p w14:paraId="3D60728B"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Configure DNS = cm_dns:</w:t>
      </w:r>
    </w:p>
    <w:p w14:paraId="381710D8"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Configure Panorama = cm_panorama1:</w:t>
      </w:r>
    </w:p>
    <w:p w14:paraId="67EDF9D8"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Firewall accounts = cm_fw_user:</w:t>
      </w:r>
    </w:p>
    <w:p w14:paraId="2F96C955" w14:textId="77777777" w:rsidR="00394A42" w:rsidRPr="002506B9" w:rsidRDefault="00394A42" w:rsidP="00394A42">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Security Rules = cm_security_rule:</w:t>
      </w:r>
    </w:p>
    <w:p w14:paraId="24A43AC5" w14:textId="77777777" w:rsidR="00DB6B06" w:rsidRPr="002506B9" w:rsidRDefault="00DB6B06" w:rsidP="00DB6B06">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NAT Rules = cm_nat_rule:</w:t>
      </w:r>
      <w:ins w:id="31" w:author="Ivan Heredia" w:date="2019-03-13T13:12:00Z">
        <w:r>
          <w:rPr>
            <w:rFonts w:asciiTheme="majorHAnsi" w:eastAsiaTheme="majorEastAsia" w:hAnsiTheme="majorHAnsi" w:cstheme="majorBidi"/>
            <w:color w:val="2F5496" w:themeColor="accent1" w:themeShade="BF"/>
            <w:sz w:val="26"/>
            <w:szCs w:val="26"/>
          </w:rPr>
          <w:t xml:space="preserve"> - Edit NAT to the appropriate CIDR</w:t>
        </w:r>
      </w:ins>
    </w:p>
    <w:p w14:paraId="4B6F6484" w14:textId="77777777" w:rsidR="00DB6B06" w:rsidRPr="002506B9" w:rsidRDefault="00DB6B06" w:rsidP="00DB6B06">
      <w:pPr>
        <w:pStyle w:val="ListParagraph"/>
        <w:numPr>
          <w:ilvl w:val="0"/>
          <w:numId w:val="7"/>
        </w:numPr>
        <w:rPr>
          <w:rFonts w:asciiTheme="majorHAnsi" w:eastAsiaTheme="majorEastAsia" w:hAnsiTheme="majorHAnsi" w:cstheme="majorBidi"/>
          <w:color w:val="2F5496" w:themeColor="accent1" w:themeShade="BF"/>
          <w:sz w:val="26"/>
          <w:szCs w:val="26"/>
        </w:rPr>
      </w:pPr>
      <w:r w:rsidRPr="002506B9">
        <w:rPr>
          <w:rFonts w:asciiTheme="majorHAnsi" w:eastAsiaTheme="majorEastAsia" w:hAnsiTheme="majorHAnsi" w:cstheme="majorBidi"/>
          <w:color w:val="2F5496" w:themeColor="accent1" w:themeShade="BF"/>
          <w:sz w:val="26"/>
          <w:szCs w:val="26"/>
        </w:rPr>
        <w:t>Create Static Routes = cm_panos_static_route:</w:t>
      </w:r>
      <w:ins w:id="32" w:author="Ivan Heredia" w:date="2019-03-13T12:55:00Z">
        <w:r>
          <w:rPr>
            <w:rFonts w:asciiTheme="majorHAnsi" w:eastAsiaTheme="majorEastAsia" w:hAnsiTheme="majorHAnsi" w:cstheme="majorBidi"/>
            <w:color w:val="2F5496" w:themeColor="accent1" w:themeShade="BF"/>
            <w:sz w:val="26"/>
            <w:szCs w:val="26"/>
          </w:rPr>
          <w:t xml:space="preserve"> - Edit routes to the Appropriate CIDR</w:t>
        </w:r>
      </w:ins>
    </w:p>
    <w:p w14:paraId="0B700AB3" w14:textId="77777777" w:rsidR="00DB6B06" w:rsidRDefault="00DB6B06" w:rsidP="00DB6B06">
      <w:pPr>
        <w:pStyle w:val="ListParagraph"/>
        <w:numPr>
          <w:ilvl w:val="0"/>
          <w:numId w:val="7"/>
        </w:numPr>
        <w:rPr>
          <w:rFonts w:asciiTheme="majorHAnsi" w:eastAsiaTheme="majorEastAsia" w:hAnsiTheme="majorHAnsi" w:cstheme="majorBidi"/>
          <w:color w:val="2F5496" w:themeColor="accent1" w:themeShade="BF"/>
          <w:sz w:val="26"/>
          <w:szCs w:val="26"/>
          <w:highlight w:val="yellow"/>
        </w:rPr>
      </w:pPr>
      <w:r w:rsidRPr="004A379A">
        <w:rPr>
          <w:rFonts w:asciiTheme="majorHAnsi" w:eastAsiaTheme="majorEastAsia" w:hAnsiTheme="majorHAnsi" w:cstheme="majorBidi"/>
          <w:color w:val="2F5496" w:themeColor="accent1" w:themeShade="BF"/>
          <w:sz w:val="26"/>
          <w:szCs w:val="26"/>
          <w:highlight w:val="yellow"/>
          <w:rPrChange w:id="33" w:author="Ivan Heredia" w:date="2019-03-13T12:58:00Z">
            <w:rPr>
              <w:rFonts w:asciiTheme="majorHAnsi" w:eastAsiaTheme="majorEastAsia" w:hAnsiTheme="majorHAnsi" w:cstheme="majorBidi"/>
              <w:color w:val="2F5496" w:themeColor="accent1" w:themeShade="BF"/>
              <w:sz w:val="26"/>
              <w:szCs w:val="26"/>
            </w:rPr>
          </w:rPrChange>
        </w:rPr>
        <w:t>Activate Firewall = cm_panos_lic:</w:t>
      </w:r>
      <w:r>
        <w:rPr>
          <w:rFonts w:asciiTheme="majorHAnsi" w:eastAsiaTheme="majorEastAsia" w:hAnsiTheme="majorHAnsi" w:cstheme="majorBidi"/>
          <w:color w:val="2F5496" w:themeColor="accent1" w:themeShade="BF"/>
          <w:sz w:val="26"/>
          <w:szCs w:val="26"/>
          <w:highlight w:val="yellow"/>
        </w:rPr>
        <w:t xml:space="preserve"> </w:t>
      </w:r>
    </w:p>
    <w:p w14:paraId="64573A56" w14:textId="77777777" w:rsidR="00DB6B06" w:rsidRPr="004A379A" w:rsidRDefault="00DB6B06" w:rsidP="00DB6B06">
      <w:pPr>
        <w:pStyle w:val="ListParagraph"/>
        <w:numPr>
          <w:ilvl w:val="1"/>
          <w:numId w:val="7"/>
        </w:numPr>
        <w:rPr>
          <w:rFonts w:asciiTheme="majorHAnsi" w:eastAsiaTheme="majorEastAsia" w:hAnsiTheme="majorHAnsi" w:cstheme="majorBidi"/>
          <w:color w:val="2F5496" w:themeColor="accent1" w:themeShade="BF"/>
          <w:sz w:val="26"/>
          <w:szCs w:val="26"/>
          <w:highlight w:val="yellow"/>
          <w:rPrChange w:id="34" w:author="Ivan Heredia" w:date="2019-03-13T12:58:00Z">
            <w:rPr>
              <w:rFonts w:asciiTheme="majorHAnsi" w:eastAsiaTheme="majorEastAsia" w:hAnsiTheme="majorHAnsi" w:cstheme="majorBidi"/>
              <w:color w:val="2F5496" w:themeColor="accent1" w:themeShade="BF"/>
              <w:sz w:val="26"/>
              <w:szCs w:val="26"/>
            </w:rPr>
          </w:rPrChange>
        </w:rPr>
      </w:pPr>
      <w:r w:rsidRPr="00367864">
        <w:rPr>
          <w:rFonts w:asciiTheme="majorHAnsi" w:eastAsiaTheme="majorEastAsia" w:hAnsiTheme="majorHAnsi" w:cstheme="majorBidi"/>
          <w:color w:val="2F5496" w:themeColor="accent1" w:themeShade="BF"/>
          <w:sz w:val="26"/>
          <w:szCs w:val="26"/>
          <w:highlight w:val="yellow"/>
        </w:rPr>
        <w:t xml:space="preserve">Example file is commented out. remove hash, </w:t>
      </w:r>
      <w:r>
        <w:rPr>
          <w:rFonts w:asciiTheme="majorHAnsi" w:eastAsiaTheme="majorEastAsia" w:hAnsiTheme="majorHAnsi" w:cstheme="majorBidi"/>
          <w:color w:val="2F5496" w:themeColor="accent1" w:themeShade="BF"/>
          <w:sz w:val="26"/>
          <w:szCs w:val="26"/>
          <w:highlight w:val="yellow"/>
        </w:rPr>
        <w:t>continue steps below</w:t>
      </w:r>
      <w:r w:rsidRPr="00367864">
        <w:rPr>
          <w:rFonts w:asciiTheme="majorHAnsi" w:eastAsiaTheme="majorEastAsia" w:hAnsiTheme="majorHAnsi" w:cstheme="majorBidi"/>
          <w:color w:val="2F5496" w:themeColor="accent1" w:themeShade="BF"/>
          <w:sz w:val="26"/>
          <w:szCs w:val="26"/>
          <w:highlight w:val="yellow"/>
        </w:rPr>
        <w:t xml:space="preserve">, </w:t>
      </w:r>
      <w:r>
        <w:rPr>
          <w:rFonts w:asciiTheme="majorHAnsi" w:eastAsiaTheme="majorEastAsia" w:hAnsiTheme="majorHAnsi" w:cstheme="majorBidi"/>
          <w:color w:val="2F5496" w:themeColor="accent1" w:themeShade="BF"/>
          <w:sz w:val="26"/>
          <w:szCs w:val="26"/>
          <w:highlight w:val="yellow"/>
        </w:rPr>
        <w:t>after the setup is complete and you receive the licensing error,</w:t>
      </w:r>
      <w:r w:rsidRPr="00367864">
        <w:rPr>
          <w:rFonts w:asciiTheme="majorHAnsi" w:eastAsiaTheme="majorEastAsia" w:hAnsiTheme="majorHAnsi" w:cstheme="majorBidi"/>
          <w:color w:val="2F5496" w:themeColor="accent1" w:themeShade="BF"/>
          <w:sz w:val="26"/>
          <w:szCs w:val="26"/>
          <w:highlight w:val="yellow"/>
        </w:rPr>
        <w:t xml:space="preserve"> add</w:t>
      </w:r>
      <w:r>
        <w:rPr>
          <w:rFonts w:asciiTheme="majorHAnsi" w:eastAsiaTheme="majorEastAsia" w:hAnsiTheme="majorHAnsi" w:cstheme="majorBidi"/>
          <w:color w:val="2F5496" w:themeColor="accent1" w:themeShade="BF"/>
          <w:sz w:val="26"/>
          <w:szCs w:val="26"/>
          <w:highlight w:val="yellow"/>
        </w:rPr>
        <w:t xml:space="preserve"> the</w:t>
      </w:r>
      <w:r w:rsidRPr="00367864">
        <w:rPr>
          <w:rFonts w:asciiTheme="majorHAnsi" w:eastAsiaTheme="majorEastAsia" w:hAnsiTheme="majorHAnsi" w:cstheme="majorBidi"/>
          <w:color w:val="2F5496" w:themeColor="accent1" w:themeShade="BF"/>
          <w:sz w:val="26"/>
          <w:szCs w:val="26"/>
          <w:highlight w:val="yellow"/>
        </w:rPr>
        <w:t xml:space="preserve"> hash and run again</w:t>
      </w:r>
      <w:r>
        <w:rPr>
          <w:rFonts w:asciiTheme="majorHAnsi" w:eastAsiaTheme="majorEastAsia" w:hAnsiTheme="majorHAnsi" w:cstheme="majorBidi"/>
          <w:color w:val="2F5496" w:themeColor="accent1" w:themeShade="BF"/>
          <w:sz w:val="26"/>
          <w:szCs w:val="26"/>
          <w:highlight w:val="yellow"/>
        </w:rPr>
        <w:t xml:space="preserve"> config again.</w:t>
      </w:r>
    </w:p>
    <w:p w14:paraId="0165CFC2" w14:textId="77777777" w:rsidR="00DB6B06" w:rsidRDefault="00DB6B06" w:rsidP="00DB6B06">
      <w:pPr>
        <w:pStyle w:val="ListParagraph"/>
        <w:numPr>
          <w:ilvl w:val="0"/>
          <w:numId w:val="7"/>
        </w:numPr>
        <w:rPr>
          <w:rFonts w:asciiTheme="majorHAnsi" w:eastAsiaTheme="majorEastAsia" w:hAnsiTheme="majorHAnsi" w:cstheme="majorBidi"/>
          <w:color w:val="2F5496" w:themeColor="accent1" w:themeShade="BF"/>
          <w:sz w:val="26"/>
          <w:szCs w:val="26"/>
          <w:highlight w:val="yellow"/>
        </w:rPr>
      </w:pPr>
      <w:r w:rsidRPr="004A379A">
        <w:rPr>
          <w:rFonts w:asciiTheme="majorHAnsi" w:eastAsiaTheme="majorEastAsia" w:hAnsiTheme="majorHAnsi" w:cstheme="majorBidi"/>
          <w:color w:val="2F5496" w:themeColor="accent1" w:themeShade="BF"/>
          <w:sz w:val="26"/>
          <w:szCs w:val="26"/>
          <w:highlight w:val="yellow"/>
          <w:rPrChange w:id="35" w:author="Ivan Heredia" w:date="2019-03-13T12:58:00Z">
            <w:rPr>
              <w:rFonts w:asciiTheme="majorHAnsi" w:eastAsiaTheme="majorEastAsia" w:hAnsiTheme="majorHAnsi" w:cstheme="majorBidi"/>
              <w:color w:val="2F5496" w:themeColor="accent1" w:themeShade="BF"/>
              <w:sz w:val="26"/>
              <w:szCs w:val="26"/>
            </w:rPr>
          </w:rPrChange>
        </w:rPr>
        <w:t>Update Firewall = cm_panos_</w:t>
      </w:r>
      <w:commentRangeStart w:id="36"/>
      <w:r w:rsidRPr="004A379A">
        <w:rPr>
          <w:rFonts w:asciiTheme="majorHAnsi" w:eastAsiaTheme="majorEastAsia" w:hAnsiTheme="majorHAnsi" w:cstheme="majorBidi"/>
          <w:color w:val="2F5496" w:themeColor="accent1" w:themeShade="BF"/>
          <w:sz w:val="26"/>
          <w:szCs w:val="26"/>
          <w:highlight w:val="yellow"/>
          <w:rPrChange w:id="37" w:author="Ivan Heredia" w:date="2019-03-13T12:58:00Z">
            <w:rPr>
              <w:rFonts w:asciiTheme="majorHAnsi" w:eastAsiaTheme="majorEastAsia" w:hAnsiTheme="majorHAnsi" w:cstheme="majorBidi"/>
              <w:color w:val="2F5496" w:themeColor="accent1" w:themeShade="BF"/>
              <w:sz w:val="26"/>
              <w:szCs w:val="26"/>
            </w:rPr>
          </w:rPrChange>
        </w:rPr>
        <w:t>software</w:t>
      </w:r>
      <w:commentRangeEnd w:id="36"/>
      <w:r>
        <w:rPr>
          <w:rStyle w:val="CommentReference"/>
          <w:rFonts w:ascii="Times New Roman" w:eastAsia="Times New Roman" w:hAnsi="Times New Roman" w:cs="Times New Roman"/>
        </w:rPr>
        <w:commentReference w:id="36"/>
      </w:r>
      <w:r w:rsidRPr="004A379A">
        <w:rPr>
          <w:rFonts w:asciiTheme="majorHAnsi" w:eastAsiaTheme="majorEastAsia" w:hAnsiTheme="majorHAnsi" w:cstheme="majorBidi"/>
          <w:color w:val="2F5496" w:themeColor="accent1" w:themeShade="BF"/>
          <w:sz w:val="26"/>
          <w:szCs w:val="26"/>
          <w:highlight w:val="yellow"/>
          <w:rPrChange w:id="38" w:author="Ivan Heredia" w:date="2019-03-13T12:58:00Z">
            <w:rPr>
              <w:rFonts w:asciiTheme="majorHAnsi" w:eastAsiaTheme="majorEastAsia" w:hAnsiTheme="majorHAnsi" w:cstheme="majorBidi"/>
              <w:color w:val="2F5496" w:themeColor="accent1" w:themeShade="BF"/>
              <w:sz w:val="26"/>
              <w:szCs w:val="26"/>
            </w:rPr>
          </w:rPrChange>
        </w:rPr>
        <w:t>:</w:t>
      </w:r>
    </w:p>
    <w:p w14:paraId="39E00923" w14:textId="77777777" w:rsidR="00DB6B06" w:rsidRDefault="00DB6B06" w:rsidP="00DB6B06">
      <w:pPr>
        <w:pStyle w:val="ListParagraph"/>
        <w:numPr>
          <w:ilvl w:val="1"/>
          <w:numId w:val="7"/>
        </w:numPr>
        <w:rPr>
          <w:rFonts w:asciiTheme="majorHAnsi" w:eastAsiaTheme="majorEastAsia" w:hAnsiTheme="majorHAnsi" w:cstheme="majorBidi"/>
          <w:color w:val="2F5496" w:themeColor="accent1" w:themeShade="BF"/>
          <w:sz w:val="26"/>
          <w:szCs w:val="26"/>
          <w:highlight w:val="yellow"/>
        </w:rPr>
      </w:pPr>
      <w:r>
        <w:rPr>
          <w:rFonts w:asciiTheme="majorHAnsi" w:eastAsiaTheme="majorEastAsia" w:hAnsiTheme="majorHAnsi" w:cstheme="majorBidi"/>
          <w:color w:val="2F5496" w:themeColor="accent1" w:themeShade="BF"/>
          <w:sz w:val="26"/>
          <w:szCs w:val="26"/>
          <w:highlight w:val="yellow"/>
        </w:rPr>
        <w:t>Commented out and not required to complete the lab.</w:t>
      </w:r>
    </w:p>
    <w:p w14:paraId="33382A27" w14:textId="77777777" w:rsidR="00394A42" w:rsidRDefault="00394A42" w:rsidP="00394A42">
      <w:pPr>
        <w:rPr>
          <w:rFonts w:asciiTheme="majorHAnsi" w:eastAsiaTheme="majorEastAsia" w:hAnsiTheme="majorHAnsi" w:cstheme="majorBidi"/>
          <w:color w:val="2F5496" w:themeColor="accent1" w:themeShade="BF"/>
          <w:sz w:val="26"/>
          <w:szCs w:val="26"/>
        </w:rPr>
      </w:pPr>
    </w:p>
    <w:p w14:paraId="0CB5DEBC" w14:textId="77777777" w:rsidR="00394A42" w:rsidRDefault="00394A42" w:rsidP="00394A42">
      <w:pPr>
        <w:rPr>
          <w:rFonts w:asciiTheme="majorHAnsi" w:eastAsiaTheme="majorEastAsia" w:hAnsiTheme="majorHAnsi" w:cstheme="majorBidi"/>
          <w:b/>
          <w:color w:val="2F5496" w:themeColor="accent1" w:themeShade="BF"/>
          <w:sz w:val="26"/>
          <w:szCs w:val="26"/>
        </w:rPr>
      </w:pPr>
      <w:r w:rsidRPr="00C43544">
        <w:rPr>
          <w:rFonts w:asciiTheme="majorHAnsi" w:eastAsiaTheme="majorEastAsia" w:hAnsiTheme="majorHAnsi" w:cstheme="majorBidi"/>
          <w:b/>
          <w:color w:val="2F5496" w:themeColor="accent1" w:themeShade="BF"/>
          <w:sz w:val="26"/>
          <w:szCs w:val="26"/>
        </w:rPr>
        <w:t>Important. Don’t use the “cm_panos_lic” module. This module occurs an error. We will provide you during the class all needed information to fix this!</w:t>
      </w:r>
    </w:p>
    <w:p w14:paraId="40A9E1AD" w14:textId="42F5EC30" w:rsidR="000849F8" w:rsidRDefault="000849F8" w:rsidP="00A71E22">
      <w:pPr>
        <w:rPr>
          <w:rFonts w:asciiTheme="majorHAnsi" w:eastAsiaTheme="majorEastAsia" w:hAnsiTheme="majorHAnsi" w:cstheme="majorBidi"/>
          <w:color w:val="2F5496" w:themeColor="accent1" w:themeShade="BF"/>
        </w:rPr>
      </w:pPr>
    </w:p>
    <w:p w14:paraId="0E366137" w14:textId="573C2743" w:rsidR="002125AA" w:rsidRDefault="00DB6B06" w:rsidP="00A71E22">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br w:type="page"/>
      </w:r>
    </w:p>
    <w:p w14:paraId="76F778C2" w14:textId="59354E06" w:rsidR="005F2CDA" w:rsidRPr="00394A42" w:rsidRDefault="00394A42" w:rsidP="0092395C">
      <w:pPr>
        <w:pStyle w:val="Heading2"/>
        <w:numPr>
          <w:ilvl w:val="1"/>
          <w:numId w:val="5"/>
        </w:numPr>
      </w:pPr>
      <w:bookmarkStart w:id="39" w:name="_Toc3360601"/>
      <w:r>
        <w:lastRenderedPageBreak/>
        <w:t>Cloud Provider Information</w:t>
      </w:r>
      <w:bookmarkEnd w:id="39"/>
    </w:p>
    <w:p w14:paraId="6CEEAE49" w14:textId="52D6CC92" w:rsidR="00E37CE2" w:rsidRDefault="00E37CE2" w:rsidP="005F2CDA">
      <w:pPr>
        <w:rPr>
          <w:rFonts w:asciiTheme="majorHAnsi" w:eastAsiaTheme="majorEastAsia" w:hAnsiTheme="majorHAnsi" w:cstheme="majorBidi"/>
          <w:color w:val="2F5496" w:themeColor="accent1" w:themeShade="BF"/>
          <w:sz w:val="26"/>
          <w:szCs w:val="26"/>
        </w:rPr>
      </w:pPr>
    </w:p>
    <w:p w14:paraId="1BE1793A" w14:textId="0FCF2BF7" w:rsidR="005F2CDA" w:rsidRPr="00F5137E" w:rsidRDefault="00F5137E" w:rsidP="00F5137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the root folder structure, you can find the</w:t>
      </w:r>
      <w:r w:rsidR="005F2CDA" w:rsidRPr="00F5137E">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w:t>
      </w:r>
      <w:r w:rsidR="005F2CDA" w:rsidRPr="00F5137E">
        <w:rPr>
          <w:rFonts w:asciiTheme="majorHAnsi" w:eastAsiaTheme="majorEastAsia" w:hAnsiTheme="majorHAnsi" w:cstheme="majorBidi"/>
          <w:color w:val="2F5496" w:themeColor="accent1" w:themeShade="BF"/>
          <w:sz w:val="26"/>
          <w:szCs w:val="26"/>
        </w:rPr>
        <w:t>provider.yml.example</w:t>
      </w:r>
      <w:r>
        <w:rPr>
          <w:rFonts w:asciiTheme="majorHAnsi" w:eastAsiaTheme="majorEastAsia" w:hAnsiTheme="majorHAnsi" w:cstheme="majorBidi"/>
          <w:color w:val="2F5496" w:themeColor="accent1" w:themeShade="BF"/>
          <w:sz w:val="26"/>
          <w:szCs w:val="26"/>
        </w:rPr>
        <w:t>” file, clone this file and</w:t>
      </w:r>
      <w:r w:rsidR="005F2CDA" w:rsidRPr="00F5137E">
        <w:rPr>
          <w:rFonts w:asciiTheme="majorHAnsi" w:eastAsiaTheme="majorEastAsia" w:hAnsiTheme="majorHAnsi" w:cstheme="majorBidi"/>
          <w:color w:val="2F5496" w:themeColor="accent1" w:themeShade="BF"/>
          <w:sz w:val="26"/>
          <w:szCs w:val="26"/>
        </w:rPr>
        <w:t xml:space="preserve"> r</w:t>
      </w:r>
      <w:r>
        <w:rPr>
          <w:rFonts w:asciiTheme="majorHAnsi" w:eastAsiaTheme="majorEastAsia" w:hAnsiTheme="majorHAnsi" w:cstheme="majorBidi"/>
          <w:color w:val="2F5496" w:themeColor="accent1" w:themeShade="BF"/>
          <w:sz w:val="26"/>
          <w:szCs w:val="26"/>
        </w:rPr>
        <w:t>emove the .example extensions</w:t>
      </w:r>
    </w:p>
    <w:p w14:paraId="196AC5B0" w14:textId="302EBF77" w:rsidR="00F5137E" w:rsidRDefault="00F5137E" w:rsidP="005F2CDA">
      <w:pPr>
        <w:rPr>
          <w:rFonts w:asciiTheme="majorHAnsi" w:eastAsiaTheme="majorEastAsia" w:hAnsiTheme="majorHAnsi" w:cstheme="majorBidi"/>
          <w:b/>
          <w:color w:val="2F5496" w:themeColor="accent1" w:themeShade="BF"/>
          <w:sz w:val="26"/>
          <w:szCs w:val="26"/>
        </w:rPr>
      </w:pPr>
    </w:p>
    <w:p w14:paraId="33F45520" w14:textId="7796FD49" w:rsidR="005F2CDA" w:rsidRDefault="00037F4F" w:rsidP="005F2CDA">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noProof/>
          <w:color w:val="2F5496" w:themeColor="accent1" w:themeShade="BF"/>
          <w:sz w:val="26"/>
          <w:szCs w:val="26"/>
        </w:rPr>
        <w:drawing>
          <wp:inline distT="0" distB="0" distL="0" distR="0" wp14:anchorId="767FC2CA" wp14:editId="1E60C788">
            <wp:extent cx="3289300" cy="39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1-15 at 14.23.15.png"/>
                    <pic:cNvPicPr/>
                  </pic:nvPicPr>
                  <pic:blipFill>
                    <a:blip r:embed="rId23">
                      <a:extLst>
                        <a:ext uri="{28A0092B-C50C-407E-A947-70E740481C1C}">
                          <a14:useLocalDpi xmlns:a14="http://schemas.microsoft.com/office/drawing/2010/main" val="0"/>
                        </a:ext>
                      </a:extLst>
                    </a:blip>
                    <a:stretch>
                      <a:fillRect/>
                    </a:stretch>
                  </pic:blipFill>
                  <pic:spPr>
                    <a:xfrm>
                      <a:off x="0" y="0"/>
                      <a:ext cx="3289300" cy="393700"/>
                    </a:xfrm>
                    <a:prstGeom prst="rect">
                      <a:avLst/>
                    </a:prstGeom>
                  </pic:spPr>
                </pic:pic>
              </a:graphicData>
            </a:graphic>
          </wp:inline>
        </w:drawing>
      </w:r>
    </w:p>
    <w:p w14:paraId="3F728929" w14:textId="77777777" w:rsidR="005F2CDA" w:rsidRDefault="005F2CDA" w:rsidP="005F2CDA">
      <w:pPr>
        <w:rPr>
          <w:rFonts w:asciiTheme="majorHAnsi" w:eastAsiaTheme="majorEastAsia" w:hAnsiTheme="majorHAnsi" w:cstheme="majorBidi"/>
          <w:b/>
          <w:color w:val="2F5496" w:themeColor="accent1" w:themeShade="BF"/>
          <w:sz w:val="26"/>
          <w:szCs w:val="26"/>
        </w:rPr>
      </w:pPr>
    </w:p>
    <w:p w14:paraId="15F1029C" w14:textId="40BC26D3" w:rsidR="00F5137E" w:rsidRPr="00F5137E" w:rsidRDefault="00F5137E" w:rsidP="00F5137E">
      <w:pPr>
        <w:rPr>
          <w:rFonts w:asciiTheme="majorHAnsi" w:eastAsiaTheme="majorEastAsia" w:hAnsiTheme="majorHAnsi" w:cstheme="majorBidi"/>
          <w:color w:val="2F5496" w:themeColor="accent1" w:themeShade="BF"/>
          <w:sz w:val="26"/>
          <w:szCs w:val="26"/>
        </w:rPr>
      </w:pPr>
      <w:r w:rsidRPr="00F5137E">
        <w:rPr>
          <w:rFonts w:asciiTheme="majorHAnsi" w:eastAsiaTheme="majorEastAsia" w:hAnsiTheme="majorHAnsi" w:cstheme="majorBidi"/>
          <w:color w:val="2F5496" w:themeColor="accent1" w:themeShade="BF"/>
          <w:sz w:val="26"/>
          <w:szCs w:val="26"/>
        </w:rPr>
        <w:t>Inside</w:t>
      </w:r>
      <w:r>
        <w:rPr>
          <w:rFonts w:asciiTheme="majorHAnsi" w:eastAsiaTheme="majorEastAsia" w:hAnsiTheme="majorHAnsi" w:cstheme="majorBidi"/>
          <w:color w:val="2F5496" w:themeColor="accent1" w:themeShade="BF"/>
          <w:sz w:val="26"/>
          <w:szCs w:val="26"/>
        </w:rPr>
        <w:t xml:space="preserve"> this file you should delete all</w:t>
      </w:r>
      <w:r w:rsidRPr="00F5137E">
        <w:rPr>
          <w:rFonts w:asciiTheme="majorHAnsi" w:eastAsiaTheme="majorEastAsia" w:hAnsiTheme="majorHAnsi" w:cstheme="majorBidi"/>
          <w:color w:val="2F5496" w:themeColor="accent1" w:themeShade="BF"/>
          <w:sz w:val="26"/>
          <w:szCs w:val="26"/>
        </w:rPr>
        <w:t xml:space="preserve"> AWS related things.</w:t>
      </w:r>
    </w:p>
    <w:p w14:paraId="59FDEA65" w14:textId="5CF46E96" w:rsidR="00F5137E" w:rsidRPr="00F5137E" w:rsidRDefault="00613EF7" w:rsidP="00F5137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As next update the fields as you can see below:</w:t>
      </w:r>
    </w:p>
    <w:p w14:paraId="5BB5DF5F" w14:textId="09EC44F8" w:rsidR="005F2CDA" w:rsidRDefault="005F2CDA" w:rsidP="005F2CDA">
      <w:pPr>
        <w:rPr>
          <w:rFonts w:asciiTheme="majorHAnsi" w:eastAsiaTheme="majorEastAsia" w:hAnsiTheme="majorHAnsi" w:cstheme="majorBidi"/>
          <w:b/>
          <w:color w:val="2F5496" w:themeColor="accent1" w:themeShade="BF"/>
          <w:sz w:val="26"/>
          <w:szCs w:val="26"/>
        </w:rPr>
      </w:pPr>
    </w:p>
    <w:p w14:paraId="086240F3" w14:textId="38998574" w:rsidR="005F2CDA" w:rsidRDefault="00613EF7" w:rsidP="005F2CDA">
      <w:pPr>
        <w:rPr>
          <w:rFonts w:asciiTheme="majorHAnsi" w:eastAsiaTheme="majorEastAsia" w:hAnsiTheme="majorHAnsi" w:cstheme="majorBidi"/>
          <w:b/>
          <w:color w:val="2F5496" w:themeColor="accent1" w:themeShade="BF"/>
          <w:sz w:val="26"/>
          <w:szCs w:val="26"/>
          <w:u w:val="single"/>
        </w:rPr>
      </w:pPr>
      <w:r>
        <w:rPr>
          <w:rFonts w:asciiTheme="majorHAnsi" w:eastAsiaTheme="majorEastAsia" w:hAnsiTheme="majorHAnsi" w:cstheme="majorBidi"/>
          <w:b/>
          <w:noProof/>
          <w:color w:val="2F5496" w:themeColor="accent1" w:themeShade="BF"/>
          <w:sz w:val="26"/>
          <w:szCs w:val="26"/>
          <w:u w:val="single"/>
        </w:rPr>
        <w:drawing>
          <wp:inline distT="0" distB="0" distL="0" distR="0" wp14:anchorId="776E2E4F" wp14:editId="6D1745EF">
            <wp:extent cx="5943600" cy="913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21 at 10.08.5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913765"/>
                    </a:xfrm>
                    <a:prstGeom prst="rect">
                      <a:avLst/>
                    </a:prstGeom>
                  </pic:spPr>
                </pic:pic>
              </a:graphicData>
            </a:graphic>
          </wp:inline>
        </w:drawing>
      </w:r>
    </w:p>
    <w:p w14:paraId="74A19405" w14:textId="3119292B" w:rsidR="00613EF7" w:rsidRDefault="00613EF7" w:rsidP="005F2CDA">
      <w:pPr>
        <w:rPr>
          <w:rFonts w:asciiTheme="majorHAnsi" w:eastAsiaTheme="majorEastAsia" w:hAnsiTheme="majorHAnsi" w:cstheme="majorBidi"/>
          <w:b/>
          <w:color w:val="2F5496" w:themeColor="accent1" w:themeShade="BF"/>
          <w:sz w:val="26"/>
          <w:szCs w:val="26"/>
          <w:u w:val="single"/>
        </w:rPr>
      </w:pPr>
    </w:p>
    <w:p w14:paraId="4C805B4A" w14:textId="47330DCE" w:rsidR="006639C2" w:rsidRPr="006639C2" w:rsidRDefault="006639C2"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If you want to change your “cloud_provider_location” look at this this link </w:t>
      </w:r>
      <w:hyperlink r:id="rId25" w:history="1">
        <w:r w:rsidRPr="00DB2594">
          <w:rPr>
            <w:rStyle w:val="Hyperlink"/>
            <w:rFonts w:asciiTheme="majorHAnsi" w:eastAsiaTheme="majorEastAsia" w:hAnsiTheme="majorHAnsi" w:cstheme="majorBidi"/>
            <w:sz w:val="26"/>
            <w:szCs w:val="26"/>
          </w:rPr>
          <w:t>https://azure.microsoft.com/en-us/global-infrastructure/locations/</w:t>
        </w:r>
      </w:hyperlink>
      <w:r>
        <w:rPr>
          <w:rFonts w:asciiTheme="majorHAnsi" w:eastAsiaTheme="majorEastAsia" w:hAnsiTheme="majorHAnsi" w:cstheme="majorBidi"/>
          <w:color w:val="2F5496" w:themeColor="accent1" w:themeShade="BF"/>
          <w:sz w:val="26"/>
          <w:szCs w:val="26"/>
        </w:rPr>
        <w:t xml:space="preserve"> and replace “north Europe” with you location.</w:t>
      </w:r>
    </w:p>
    <w:p w14:paraId="68A8F9EE" w14:textId="77777777" w:rsidR="006639C2" w:rsidRDefault="006639C2" w:rsidP="005F2CDA">
      <w:pPr>
        <w:rPr>
          <w:rFonts w:asciiTheme="majorHAnsi" w:eastAsiaTheme="majorEastAsia" w:hAnsiTheme="majorHAnsi" w:cstheme="majorBidi"/>
          <w:b/>
          <w:color w:val="2F5496" w:themeColor="accent1" w:themeShade="BF"/>
          <w:sz w:val="26"/>
          <w:szCs w:val="26"/>
          <w:u w:val="single"/>
        </w:rPr>
      </w:pPr>
    </w:p>
    <w:p w14:paraId="41E16EAC" w14:textId="6535F7AB" w:rsidR="00613EF7" w:rsidRDefault="00613EF7"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You can find your </w:t>
      </w:r>
      <w:r w:rsidRPr="00A71E22">
        <w:rPr>
          <w:rFonts w:asciiTheme="majorHAnsi" w:eastAsiaTheme="majorEastAsia" w:hAnsiTheme="majorHAnsi" w:cstheme="majorBidi"/>
          <w:b/>
          <w:color w:val="2F5496" w:themeColor="accent1" w:themeShade="BF"/>
          <w:sz w:val="26"/>
          <w:szCs w:val="26"/>
        </w:rPr>
        <w:t>“azure_subscription_id”</w:t>
      </w:r>
      <w:r>
        <w:rPr>
          <w:rFonts w:asciiTheme="majorHAnsi" w:eastAsiaTheme="majorEastAsia" w:hAnsiTheme="majorHAnsi" w:cstheme="majorBidi"/>
          <w:color w:val="2F5496" w:themeColor="accent1" w:themeShade="BF"/>
          <w:sz w:val="26"/>
          <w:szCs w:val="26"/>
        </w:rPr>
        <w:t xml:space="preserve"> in your Azure Portal. See below:</w:t>
      </w:r>
    </w:p>
    <w:p w14:paraId="626B53C1" w14:textId="4A78FDE3" w:rsidR="00613EF7" w:rsidRDefault="00613EF7" w:rsidP="005F2CDA">
      <w:pPr>
        <w:rPr>
          <w:rFonts w:asciiTheme="majorHAnsi" w:eastAsiaTheme="majorEastAsia" w:hAnsiTheme="majorHAnsi" w:cstheme="majorBidi"/>
          <w:color w:val="2F5496" w:themeColor="accent1" w:themeShade="BF"/>
          <w:sz w:val="26"/>
          <w:szCs w:val="26"/>
        </w:rPr>
      </w:pPr>
    </w:p>
    <w:p w14:paraId="1EB0C116" w14:textId="7F470408" w:rsidR="00613EF7" w:rsidRDefault="00613EF7" w:rsidP="006639C2">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2729F77" wp14:editId="725110E3">
            <wp:extent cx="4663117" cy="33952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1-21 at 10.11.2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5042" cy="3403889"/>
                    </a:xfrm>
                    <a:prstGeom prst="rect">
                      <a:avLst/>
                    </a:prstGeom>
                  </pic:spPr>
                </pic:pic>
              </a:graphicData>
            </a:graphic>
          </wp:inline>
        </w:drawing>
      </w:r>
    </w:p>
    <w:p w14:paraId="7A268CC1" w14:textId="3549A9C0" w:rsidR="00613EF7" w:rsidRDefault="00613EF7"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 xml:space="preserve">Go to </w:t>
      </w:r>
      <w:hyperlink r:id="rId27" w:history="1">
        <w:r w:rsidRPr="00054DA1">
          <w:rPr>
            <w:rStyle w:val="Hyperlink"/>
            <w:rFonts w:asciiTheme="majorHAnsi" w:eastAsiaTheme="majorEastAsia" w:hAnsiTheme="majorHAnsi" w:cstheme="majorBidi"/>
            <w:sz w:val="26"/>
            <w:szCs w:val="26"/>
          </w:rPr>
          <w:t>https://portal.azure.com</w:t>
        </w:r>
      </w:hyperlink>
      <w:r>
        <w:rPr>
          <w:rFonts w:asciiTheme="majorHAnsi" w:eastAsiaTheme="majorEastAsia" w:hAnsiTheme="majorHAnsi" w:cstheme="majorBidi"/>
          <w:color w:val="2F5496" w:themeColor="accent1" w:themeShade="BF"/>
          <w:sz w:val="26"/>
          <w:szCs w:val="26"/>
        </w:rPr>
        <w:t xml:space="preserve"> and sign in with your Palo Alto Credentials. When you have problems with that contact please any of the Instructors.</w:t>
      </w:r>
    </w:p>
    <w:p w14:paraId="6601EAD0" w14:textId="729A1303" w:rsidR="00613EF7" w:rsidRDefault="00613EF7" w:rsidP="005F2CDA">
      <w:pPr>
        <w:rPr>
          <w:rFonts w:asciiTheme="majorHAnsi" w:eastAsiaTheme="majorEastAsia" w:hAnsiTheme="majorHAnsi" w:cstheme="majorBidi"/>
          <w:color w:val="2F5496" w:themeColor="accent1" w:themeShade="BF"/>
          <w:sz w:val="26"/>
          <w:szCs w:val="26"/>
        </w:rPr>
      </w:pPr>
    </w:p>
    <w:p w14:paraId="1BD8580C" w14:textId="347A8C43" w:rsidR="00613EF7" w:rsidRDefault="00613EF7"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In the click on </w:t>
      </w:r>
      <w:r w:rsidRPr="00613EF7">
        <w:rPr>
          <w:rFonts w:asciiTheme="majorHAnsi" w:eastAsiaTheme="majorEastAsia" w:hAnsiTheme="majorHAnsi" w:cstheme="majorBidi"/>
          <w:b/>
          <w:color w:val="2F5496" w:themeColor="accent1" w:themeShade="BF"/>
          <w:sz w:val="26"/>
          <w:szCs w:val="26"/>
        </w:rPr>
        <w:t>“All services”</w:t>
      </w:r>
      <w:r>
        <w:rPr>
          <w:rFonts w:asciiTheme="majorHAnsi" w:eastAsiaTheme="majorEastAsia" w:hAnsiTheme="majorHAnsi" w:cstheme="majorBidi"/>
          <w:color w:val="2F5496" w:themeColor="accent1" w:themeShade="BF"/>
          <w:sz w:val="26"/>
          <w:szCs w:val="26"/>
        </w:rPr>
        <w:t xml:space="preserve"> and then on “</w:t>
      </w:r>
      <w:r w:rsidRPr="00613EF7">
        <w:rPr>
          <w:rFonts w:asciiTheme="majorHAnsi" w:eastAsiaTheme="majorEastAsia" w:hAnsiTheme="majorHAnsi" w:cstheme="majorBidi"/>
          <w:b/>
          <w:color w:val="2F5496" w:themeColor="accent1" w:themeShade="BF"/>
          <w:sz w:val="26"/>
          <w:szCs w:val="26"/>
        </w:rPr>
        <w:t>Subscriptions”</w:t>
      </w:r>
      <w:r>
        <w:rPr>
          <w:rFonts w:asciiTheme="majorHAnsi" w:eastAsiaTheme="majorEastAsia" w:hAnsiTheme="majorHAnsi" w:cstheme="majorBidi"/>
          <w:color w:val="2F5496" w:themeColor="accent1" w:themeShade="BF"/>
          <w:sz w:val="26"/>
          <w:szCs w:val="26"/>
        </w:rPr>
        <w:t>.</w:t>
      </w:r>
    </w:p>
    <w:p w14:paraId="0E87BE68" w14:textId="39BB1C97" w:rsidR="00613EF7" w:rsidRDefault="00613EF7" w:rsidP="005F2CDA">
      <w:pPr>
        <w:rPr>
          <w:rFonts w:asciiTheme="majorHAnsi" w:eastAsiaTheme="majorEastAsia" w:hAnsiTheme="majorHAnsi" w:cstheme="majorBidi"/>
          <w:color w:val="2F5496" w:themeColor="accent1" w:themeShade="BF"/>
          <w:sz w:val="26"/>
          <w:szCs w:val="26"/>
        </w:rPr>
      </w:pPr>
    </w:p>
    <w:p w14:paraId="6696AF0E" w14:textId="5C1D35F5" w:rsidR="005F27E7" w:rsidRDefault="00A71E22"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Copy</w:t>
      </w:r>
      <w:r w:rsidR="005F27E7">
        <w:rPr>
          <w:rFonts w:asciiTheme="majorHAnsi" w:eastAsiaTheme="majorEastAsia" w:hAnsiTheme="majorHAnsi" w:cstheme="majorBidi"/>
          <w:color w:val="2F5496" w:themeColor="accent1" w:themeShade="BF"/>
          <w:sz w:val="26"/>
          <w:szCs w:val="26"/>
        </w:rPr>
        <w:t xml:space="preserve"> as next the </w:t>
      </w:r>
      <w:r>
        <w:rPr>
          <w:rFonts w:asciiTheme="majorHAnsi" w:eastAsiaTheme="majorEastAsia" w:hAnsiTheme="majorHAnsi" w:cstheme="majorBidi"/>
          <w:color w:val="2F5496" w:themeColor="accent1" w:themeShade="BF"/>
          <w:sz w:val="26"/>
          <w:szCs w:val="26"/>
        </w:rPr>
        <w:t xml:space="preserve">Subscription ID and paste it in the </w:t>
      </w:r>
      <w:r w:rsidRPr="00A71E22">
        <w:rPr>
          <w:rFonts w:asciiTheme="majorHAnsi" w:eastAsiaTheme="majorEastAsia" w:hAnsiTheme="majorHAnsi" w:cstheme="majorBidi"/>
          <w:b/>
          <w:color w:val="2F5496" w:themeColor="accent1" w:themeShade="BF"/>
          <w:sz w:val="26"/>
          <w:szCs w:val="26"/>
        </w:rPr>
        <w:t>“azure_subscription_id”</w:t>
      </w:r>
      <w:r>
        <w:rPr>
          <w:rFonts w:asciiTheme="majorHAnsi" w:eastAsiaTheme="majorEastAsia" w:hAnsiTheme="majorHAnsi" w:cstheme="majorBidi"/>
          <w:color w:val="2F5496" w:themeColor="accent1" w:themeShade="BF"/>
          <w:sz w:val="26"/>
          <w:szCs w:val="26"/>
        </w:rPr>
        <w:t xml:space="preserve"> filed in the </w:t>
      </w:r>
      <w:r w:rsidRPr="00A71E22">
        <w:rPr>
          <w:rFonts w:asciiTheme="majorHAnsi" w:eastAsiaTheme="majorEastAsia" w:hAnsiTheme="majorHAnsi" w:cstheme="majorBidi"/>
          <w:b/>
          <w:color w:val="2F5496" w:themeColor="accent1" w:themeShade="BF"/>
          <w:sz w:val="26"/>
          <w:szCs w:val="26"/>
        </w:rPr>
        <w:t>“provider.yml”</w:t>
      </w:r>
      <w:r>
        <w:rPr>
          <w:rFonts w:asciiTheme="majorHAnsi" w:eastAsiaTheme="majorEastAsia" w:hAnsiTheme="majorHAnsi" w:cstheme="majorBidi"/>
          <w:color w:val="2F5496" w:themeColor="accent1" w:themeShade="BF"/>
          <w:sz w:val="26"/>
          <w:szCs w:val="26"/>
        </w:rPr>
        <w:t xml:space="preserve"> file</w:t>
      </w:r>
    </w:p>
    <w:p w14:paraId="67ABD690" w14:textId="77777777" w:rsidR="00A71E22" w:rsidRDefault="00A71E22" w:rsidP="005F2CDA">
      <w:pPr>
        <w:rPr>
          <w:rFonts w:asciiTheme="majorHAnsi" w:eastAsiaTheme="majorEastAsia" w:hAnsiTheme="majorHAnsi" w:cstheme="majorBidi"/>
          <w:color w:val="2F5496" w:themeColor="accent1" w:themeShade="BF"/>
          <w:sz w:val="26"/>
          <w:szCs w:val="26"/>
        </w:rPr>
      </w:pPr>
    </w:p>
    <w:p w14:paraId="6A234A30" w14:textId="465334FE" w:rsidR="00613EF7" w:rsidRDefault="005F27E7"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2E65CCE" wp14:editId="0E6F84DC">
            <wp:extent cx="5943600" cy="1906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1 at 10.16.3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06905"/>
                    </a:xfrm>
                    <a:prstGeom prst="rect">
                      <a:avLst/>
                    </a:prstGeom>
                  </pic:spPr>
                </pic:pic>
              </a:graphicData>
            </a:graphic>
          </wp:inline>
        </w:drawing>
      </w:r>
    </w:p>
    <w:p w14:paraId="0124D695" w14:textId="7D48D197" w:rsidR="00A71E22" w:rsidRDefault="00A71E22" w:rsidP="005F2CDA">
      <w:pPr>
        <w:rPr>
          <w:rFonts w:asciiTheme="majorHAnsi" w:eastAsiaTheme="majorEastAsia" w:hAnsiTheme="majorHAnsi" w:cstheme="majorBidi"/>
          <w:color w:val="2F5496" w:themeColor="accent1" w:themeShade="BF"/>
          <w:sz w:val="26"/>
          <w:szCs w:val="26"/>
        </w:rPr>
      </w:pPr>
    </w:p>
    <w:p w14:paraId="767E0A12" w14:textId="226B0EDE" w:rsidR="00A71E22" w:rsidRDefault="00A71E22" w:rsidP="005F2CDA">
      <w:pPr>
        <w:rPr>
          <w:rFonts w:asciiTheme="majorHAnsi" w:eastAsiaTheme="majorEastAsia" w:hAnsiTheme="majorHAnsi" w:cstheme="majorBidi"/>
          <w:color w:val="2F5496" w:themeColor="accent1" w:themeShade="BF"/>
          <w:sz w:val="26"/>
          <w:szCs w:val="26"/>
        </w:rPr>
      </w:pPr>
    </w:p>
    <w:p w14:paraId="1AEF438E" w14:textId="391C4B31" w:rsidR="001E5F19" w:rsidRDefault="00AB12D5" w:rsidP="0092395C">
      <w:pPr>
        <w:pStyle w:val="Heading2"/>
        <w:numPr>
          <w:ilvl w:val="1"/>
          <w:numId w:val="5"/>
        </w:numPr>
      </w:pPr>
      <w:bookmarkStart w:id="40" w:name="_Toc3360602"/>
      <w:r>
        <w:t>Connect to Docker Container and to the Azure Portal</w:t>
      </w:r>
      <w:bookmarkEnd w:id="40"/>
    </w:p>
    <w:p w14:paraId="6C216ECF" w14:textId="59A4EA9E" w:rsidR="00336C51" w:rsidRDefault="00336C51" w:rsidP="00336C51"/>
    <w:p w14:paraId="1D38341C" w14:textId="77777777" w:rsidR="00336C51" w:rsidRDefault="00336C51" w:rsidP="00336C5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When you have defined everything in related file above we can then start to connect to the Azure Portal and the Docker container</w:t>
      </w:r>
    </w:p>
    <w:p w14:paraId="1033D916" w14:textId="77777777" w:rsidR="00336C51" w:rsidRPr="00AB12D5" w:rsidRDefault="00336C51" w:rsidP="00336C51"/>
    <w:p w14:paraId="301BDC56" w14:textId="77777777" w:rsidR="00336C51" w:rsidRPr="00AB12D5" w:rsidRDefault="00336C51" w:rsidP="0092395C">
      <w:pPr>
        <w:pStyle w:val="Heading3"/>
        <w:numPr>
          <w:ilvl w:val="2"/>
          <w:numId w:val="5"/>
        </w:numPr>
      </w:pPr>
      <w:bookmarkStart w:id="41" w:name="_Toc3360603"/>
      <w:r>
        <w:t>Connect to Docker Instance</w:t>
      </w:r>
      <w:bookmarkEnd w:id="41"/>
    </w:p>
    <w:p w14:paraId="37E0A3B0" w14:textId="77777777" w:rsidR="00336C51" w:rsidRDefault="00336C51" w:rsidP="00336C51">
      <w:pPr>
        <w:rPr>
          <w:rFonts w:asciiTheme="majorHAnsi" w:eastAsiaTheme="majorEastAsia" w:hAnsiTheme="majorHAnsi" w:cstheme="majorBidi"/>
          <w:color w:val="2F5496" w:themeColor="accent1" w:themeShade="BF"/>
          <w:sz w:val="26"/>
          <w:szCs w:val="26"/>
        </w:rPr>
      </w:pPr>
    </w:p>
    <w:p w14:paraId="3FF4659D" w14:textId="77777777" w:rsidR="00336C51" w:rsidRDefault="00336C51" w:rsidP="00336C51">
      <w:pPr>
        <w:rPr>
          <w:rFonts w:asciiTheme="majorHAnsi" w:eastAsiaTheme="majorEastAsia" w:hAnsiTheme="majorHAnsi" w:cstheme="majorBidi"/>
          <w:color w:val="2F5496" w:themeColor="accent1" w:themeShade="BF"/>
          <w:sz w:val="26"/>
          <w:szCs w:val="26"/>
        </w:rPr>
      </w:pPr>
      <w:r w:rsidRPr="001E5F19">
        <w:rPr>
          <w:rFonts w:asciiTheme="majorHAnsi" w:eastAsiaTheme="majorEastAsia" w:hAnsiTheme="majorHAnsi" w:cstheme="majorBidi"/>
          <w:color w:val="2F5496" w:themeColor="accent1" w:themeShade="BF"/>
          <w:sz w:val="26"/>
          <w:szCs w:val="26"/>
        </w:rPr>
        <w:t>We are now going to run the master configuration push from your Docker container.</w:t>
      </w:r>
      <w:r>
        <w:rPr>
          <w:rFonts w:asciiTheme="majorHAnsi" w:eastAsiaTheme="majorEastAsia" w:hAnsiTheme="majorHAnsi" w:cstheme="majorBidi"/>
          <w:color w:val="2F5496" w:themeColor="accent1" w:themeShade="BF"/>
          <w:sz w:val="26"/>
          <w:szCs w:val="26"/>
        </w:rPr>
        <w:t xml:space="preserve"> For that connect at first to your Docker instance what you have created in the Lab 1.</w:t>
      </w:r>
    </w:p>
    <w:p w14:paraId="1DEB073D" w14:textId="77777777" w:rsidR="00336C51" w:rsidRDefault="00336C51" w:rsidP="00336C51">
      <w:pPr>
        <w:rPr>
          <w:rFonts w:asciiTheme="majorHAnsi" w:eastAsiaTheme="majorEastAsia" w:hAnsiTheme="majorHAnsi" w:cstheme="majorBidi"/>
          <w:color w:val="2F5496" w:themeColor="accent1" w:themeShade="BF"/>
          <w:sz w:val="26"/>
          <w:szCs w:val="26"/>
        </w:rPr>
      </w:pPr>
    </w:p>
    <w:p w14:paraId="5C816269" w14:textId="77777777" w:rsidR="00336C51" w:rsidRDefault="00336C51" w:rsidP="00394A42">
      <w:pPr>
        <w:pStyle w:val="ListParagraph"/>
        <w:numPr>
          <w:ilvl w:val="0"/>
          <w:numId w:val="8"/>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Go to the location where you have stored the FCA GitHub content (see example below)</w:t>
      </w:r>
    </w:p>
    <w:p w14:paraId="6AA93946" w14:textId="77777777" w:rsidR="00336C51" w:rsidRPr="00D62DFC" w:rsidRDefault="00336C51" w:rsidP="00336C51">
      <w:pPr>
        <w:rPr>
          <w:rFonts w:asciiTheme="majorHAnsi" w:eastAsiaTheme="majorEastAsia" w:hAnsiTheme="majorHAnsi" w:cstheme="majorBidi"/>
          <w:color w:val="2F5496" w:themeColor="accent1" w:themeShade="BF"/>
          <w:sz w:val="26"/>
          <w:szCs w:val="26"/>
        </w:rPr>
      </w:pPr>
    </w:p>
    <w:p w14:paraId="7907182E" w14:textId="77777777" w:rsidR="00336C51" w:rsidRDefault="00336C51" w:rsidP="00336C51">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73F5D7F4" wp14:editId="396A9E48">
            <wp:extent cx="4635500" cy="68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21 at 11.24.49.png"/>
                    <pic:cNvPicPr/>
                  </pic:nvPicPr>
                  <pic:blipFill>
                    <a:blip r:embed="rId29">
                      <a:extLst>
                        <a:ext uri="{28A0092B-C50C-407E-A947-70E740481C1C}">
                          <a14:useLocalDpi xmlns:a14="http://schemas.microsoft.com/office/drawing/2010/main" val="0"/>
                        </a:ext>
                      </a:extLst>
                    </a:blip>
                    <a:stretch>
                      <a:fillRect/>
                    </a:stretch>
                  </pic:blipFill>
                  <pic:spPr>
                    <a:xfrm>
                      <a:off x="0" y="0"/>
                      <a:ext cx="4635500" cy="685800"/>
                    </a:xfrm>
                    <a:prstGeom prst="rect">
                      <a:avLst/>
                    </a:prstGeom>
                  </pic:spPr>
                </pic:pic>
              </a:graphicData>
            </a:graphic>
          </wp:inline>
        </w:drawing>
      </w:r>
    </w:p>
    <w:p w14:paraId="2037902D" w14:textId="77777777" w:rsidR="00336C51" w:rsidRDefault="00336C51" w:rsidP="00336C51">
      <w:pPr>
        <w:rPr>
          <w:rFonts w:asciiTheme="majorHAnsi" w:eastAsiaTheme="majorEastAsia" w:hAnsiTheme="majorHAnsi" w:cstheme="majorBidi"/>
          <w:color w:val="2F5496" w:themeColor="accent1" w:themeShade="BF"/>
          <w:sz w:val="26"/>
          <w:szCs w:val="26"/>
        </w:rPr>
      </w:pPr>
    </w:p>
    <w:p w14:paraId="72D75BBA" w14:textId="77777777" w:rsidR="00DB6B06" w:rsidRDefault="00336C51" w:rsidP="00394A42">
      <w:pPr>
        <w:pStyle w:val="ListParagraph"/>
        <w:numPr>
          <w:ilvl w:val="0"/>
          <w:numId w:val="8"/>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Type the following command to run the Docker Container </w:t>
      </w:r>
    </w:p>
    <w:p w14:paraId="1FD7043E" w14:textId="64F31B1F" w:rsidR="00DB6B06" w:rsidRPr="00791338" w:rsidRDefault="00DB6B06" w:rsidP="00DB6B06">
      <w:pPr>
        <w:pStyle w:val="HTMLPreformatted"/>
        <w:pBdr>
          <w:top w:val="single" w:sz="6" w:space="7" w:color="CCCCCC"/>
          <w:left w:val="single" w:sz="6" w:space="7" w:color="CCCCCC"/>
          <w:bottom w:val="single" w:sz="6" w:space="7" w:color="CCCCCC"/>
          <w:right w:val="single" w:sz="6" w:space="7" w:color="CCCCCC"/>
        </w:pBdr>
        <w:shd w:val="clear" w:color="auto" w:fill="F5F5F5"/>
        <w:spacing w:after="150"/>
        <w:ind w:left="360"/>
        <w:jc w:val="center"/>
        <w:rPr>
          <w:rStyle w:val="HTMLCode"/>
          <w:rFonts w:ascii="Menlo" w:eastAsiaTheme="majorEastAsia" w:hAnsi="Menlo" w:cs="Menlo"/>
          <w:color w:val="333333"/>
        </w:rPr>
      </w:pPr>
      <w:r>
        <w:rPr>
          <w:rStyle w:val="HTMLCode"/>
          <w:rFonts w:ascii="Menlo" w:eastAsiaTheme="majorEastAsia" w:hAnsi="Menlo" w:cs="Menlo"/>
          <w:color w:val="333333"/>
        </w:rPr>
        <w:t xml:space="preserve">docker </w:t>
      </w:r>
      <w:r w:rsidRPr="00791338">
        <w:rPr>
          <w:rStyle w:val="HTMLCode"/>
          <w:rFonts w:ascii="Menlo" w:eastAsiaTheme="majorEastAsia" w:hAnsi="Menlo" w:cs="Menlo"/>
          <w:color w:val="333333"/>
        </w:rPr>
        <w:t>run -v $(PWD):/fca -it panfca/tool:fca</w:t>
      </w:r>
    </w:p>
    <w:p w14:paraId="2FFE3376" w14:textId="60A472DA" w:rsidR="00DB6B06" w:rsidRDefault="00DB6B06" w:rsidP="00DB6B06">
      <w:pPr>
        <w:pStyle w:val="ListParagraph"/>
        <w:rPr>
          <w:rFonts w:asciiTheme="majorHAnsi" w:eastAsiaTheme="majorEastAsia" w:hAnsiTheme="majorHAnsi" w:cstheme="majorBidi"/>
          <w:color w:val="2F5496" w:themeColor="accent1" w:themeShade="BF"/>
          <w:sz w:val="26"/>
          <w:szCs w:val="26"/>
        </w:rPr>
      </w:pPr>
    </w:p>
    <w:p w14:paraId="30395E36" w14:textId="6583A599" w:rsidR="00DB6B06" w:rsidRDefault="00336C51" w:rsidP="00DB6B06">
      <w:pPr>
        <w:pStyle w:val="ListParagraph"/>
        <w:numPr>
          <w:ilvl w:val="0"/>
          <w:numId w:val="8"/>
        </w:numPr>
        <w:rPr>
          <w:rFonts w:asciiTheme="majorHAnsi" w:eastAsiaTheme="majorEastAsia" w:hAnsiTheme="majorHAnsi" w:cstheme="majorBidi"/>
          <w:color w:val="2F5496" w:themeColor="accent1" w:themeShade="BF"/>
          <w:sz w:val="26"/>
          <w:szCs w:val="26"/>
        </w:rPr>
      </w:pPr>
      <w:r w:rsidRPr="00DB6B06">
        <w:rPr>
          <w:rFonts w:asciiTheme="majorHAnsi" w:eastAsiaTheme="majorEastAsia" w:hAnsiTheme="majorHAnsi" w:cstheme="majorBidi"/>
          <w:color w:val="2F5496" w:themeColor="accent1" w:themeShade="BF"/>
          <w:sz w:val="26"/>
          <w:szCs w:val="26"/>
        </w:rPr>
        <w:t xml:space="preserve">If, you have defined another tag instead fca, replace please </w:t>
      </w:r>
    </w:p>
    <w:p w14:paraId="0674D0A0" w14:textId="5A44B23B" w:rsidR="00DB6B06" w:rsidRPr="00DB6B06" w:rsidRDefault="00DB6B06" w:rsidP="00DB6B06">
      <w:pPr>
        <w:pStyle w:val="HTMLPreformatted"/>
        <w:pBdr>
          <w:top w:val="single" w:sz="6" w:space="7" w:color="CCCCCC"/>
          <w:left w:val="single" w:sz="6" w:space="7" w:color="CCCCCC"/>
          <w:bottom w:val="single" w:sz="6" w:space="7" w:color="CCCCCC"/>
          <w:right w:val="single" w:sz="6" w:space="7" w:color="CCCCCC"/>
        </w:pBdr>
        <w:shd w:val="clear" w:color="auto" w:fill="F5F5F5"/>
        <w:spacing w:after="150"/>
        <w:ind w:left="720"/>
        <w:rPr>
          <w:rFonts w:ascii="Menlo" w:eastAsiaTheme="majorEastAsia" w:hAnsi="Menlo" w:cs="Menlo"/>
          <w:color w:val="333333"/>
        </w:rPr>
      </w:pPr>
      <w:r>
        <w:rPr>
          <w:rStyle w:val="HTMLCode"/>
          <w:rFonts w:ascii="Menlo" w:eastAsiaTheme="majorEastAsia" w:hAnsi="Menlo" w:cs="Menlo"/>
          <w:color w:val="333333"/>
        </w:rPr>
        <w:t xml:space="preserve">Docker </w:t>
      </w:r>
      <w:r w:rsidRPr="00791338">
        <w:rPr>
          <w:rStyle w:val="HTMLCode"/>
          <w:rFonts w:ascii="Menlo" w:eastAsiaTheme="majorEastAsia" w:hAnsi="Menlo" w:cs="Menlo"/>
          <w:color w:val="333333"/>
        </w:rPr>
        <w:t xml:space="preserve">run -v $(PWD):/fca -it  panfca/tool:*your tag* </w:t>
      </w:r>
    </w:p>
    <w:p w14:paraId="52570C80" w14:textId="09842F5E" w:rsidR="00336C51" w:rsidRDefault="00336C51" w:rsidP="00336C51">
      <w:pPr>
        <w:rPr>
          <w:rFonts w:asciiTheme="majorHAnsi" w:eastAsiaTheme="majorEastAsia" w:hAnsiTheme="majorHAnsi" w:cstheme="majorBidi"/>
          <w:color w:val="2F5496" w:themeColor="accent1" w:themeShade="BF"/>
          <w:sz w:val="26"/>
          <w:szCs w:val="26"/>
        </w:rPr>
      </w:pPr>
    </w:p>
    <w:p w14:paraId="5E691BBD" w14:textId="4D7392D8" w:rsidR="00DB6B06" w:rsidRDefault="00DB6B06" w:rsidP="00DB6B06">
      <w:pPr>
        <w:pStyle w:val="ListParagraph"/>
        <w:numPr>
          <w:ilvl w:val="0"/>
          <w:numId w:val="8"/>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After running this command, you should be connected to your Docker instance and in the root folder of the container. Type “ls -la” to verify that you can see the “ fca” folder.</w:t>
      </w:r>
    </w:p>
    <w:p w14:paraId="3B9C05F3" w14:textId="3A3DABD2" w:rsidR="0085582F" w:rsidRPr="0085582F" w:rsidRDefault="0085582F" w:rsidP="0085582F">
      <w:pPr>
        <w:rPr>
          <w:rFonts w:asciiTheme="majorHAnsi" w:eastAsiaTheme="majorEastAsia" w:hAnsiTheme="majorHAnsi" w:cstheme="majorBidi"/>
          <w:color w:val="2F5496" w:themeColor="accent1" w:themeShade="BF"/>
          <w:sz w:val="26"/>
          <w:szCs w:val="26"/>
        </w:rPr>
      </w:pPr>
    </w:p>
    <w:p w14:paraId="0BD87B11" w14:textId="3F4E53A6" w:rsidR="00336C51" w:rsidRDefault="00336C51" w:rsidP="0085582F">
      <w:pPr>
        <w:pStyle w:val="ListParagraph"/>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A4706B3" wp14:editId="6188321C">
            <wp:extent cx="3361267" cy="2750813"/>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21 at 11.29.3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4611" cy="2778101"/>
                    </a:xfrm>
                    <a:prstGeom prst="rect">
                      <a:avLst/>
                    </a:prstGeom>
                  </pic:spPr>
                </pic:pic>
              </a:graphicData>
            </a:graphic>
          </wp:inline>
        </w:drawing>
      </w:r>
    </w:p>
    <w:p w14:paraId="3AEBCD5D" w14:textId="77777777" w:rsidR="002125AA" w:rsidRDefault="002125AA" w:rsidP="0085582F">
      <w:pPr>
        <w:pStyle w:val="ListParagraph"/>
        <w:jc w:val="center"/>
        <w:rPr>
          <w:rFonts w:asciiTheme="majorHAnsi" w:eastAsiaTheme="majorEastAsia" w:hAnsiTheme="majorHAnsi" w:cstheme="majorBidi"/>
          <w:color w:val="2F5496" w:themeColor="accent1" w:themeShade="BF"/>
          <w:sz w:val="26"/>
          <w:szCs w:val="26"/>
        </w:rPr>
      </w:pPr>
    </w:p>
    <w:p w14:paraId="0AF5E391" w14:textId="6A205E57" w:rsidR="00336C51" w:rsidRDefault="00336C51" w:rsidP="00394A42">
      <w:pPr>
        <w:pStyle w:val="ListParagraph"/>
        <w:numPr>
          <w:ilvl w:val="0"/>
          <w:numId w:val="8"/>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As next type “cd fca” to access the FCA folder and you should be able to see all folders and files of the </w:t>
      </w:r>
      <w:r w:rsidR="00D64C59">
        <w:rPr>
          <w:rFonts w:asciiTheme="majorHAnsi" w:eastAsiaTheme="majorEastAsia" w:hAnsiTheme="majorHAnsi" w:cstheme="majorBidi"/>
          <w:color w:val="2F5496" w:themeColor="accent1" w:themeShade="BF"/>
          <w:sz w:val="26"/>
          <w:szCs w:val="26"/>
        </w:rPr>
        <w:t>fca</w:t>
      </w:r>
      <w:r>
        <w:rPr>
          <w:rFonts w:asciiTheme="majorHAnsi" w:eastAsiaTheme="majorEastAsia" w:hAnsiTheme="majorHAnsi" w:cstheme="majorBidi"/>
          <w:color w:val="2F5496" w:themeColor="accent1" w:themeShade="BF"/>
          <w:sz w:val="26"/>
          <w:szCs w:val="26"/>
        </w:rPr>
        <w:t xml:space="preserve"> repo.</w:t>
      </w:r>
    </w:p>
    <w:p w14:paraId="1627E17C" w14:textId="77777777" w:rsidR="00336C51" w:rsidRDefault="00336C51" w:rsidP="00336C51">
      <w:pPr>
        <w:rPr>
          <w:rFonts w:asciiTheme="majorHAnsi" w:eastAsiaTheme="majorEastAsia" w:hAnsiTheme="majorHAnsi" w:cstheme="majorBidi"/>
          <w:color w:val="2F5496" w:themeColor="accent1" w:themeShade="BF"/>
          <w:sz w:val="26"/>
          <w:szCs w:val="26"/>
        </w:rPr>
      </w:pPr>
    </w:p>
    <w:p w14:paraId="1302012E" w14:textId="77777777" w:rsidR="00336C51" w:rsidRDefault="00336C51" w:rsidP="002125AA">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162375E7" wp14:editId="3099C2DF">
            <wp:extent cx="3064933" cy="26015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1-21 at 11.32.5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77000" cy="2611833"/>
                    </a:xfrm>
                    <a:prstGeom prst="rect">
                      <a:avLst/>
                    </a:prstGeom>
                  </pic:spPr>
                </pic:pic>
              </a:graphicData>
            </a:graphic>
          </wp:inline>
        </w:drawing>
      </w:r>
    </w:p>
    <w:p w14:paraId="4EF3FEDA" w14:textId="77777777" w:rsidR="00336C51" w:rsidRDefault="00336C51" w:rsidP="00336C51">
      <w:pPr>
        <w:rPr>
          <w:rFonts w:asciiTheme="majorHAnsi" w:eastAsiaTheme="majorEastAsia" w:hAnsiTheme="majorHAnsi" w:cstheme="majorBidi"/>
          <w:color w:val="2F5496" w:themeColor="accent1" w:themeShade="BF"/>
          <w:sz w:val="26"/>
          <w:szCs w:val="26"/>
        </w:rPr>
      </w:pPr>
    </w:p>
    <w:p w14:paraId="5FAFDB75" w14:textId="1FACC374" w:rsidR="00336C51" w:rsidRDefault="00336C51" w:rsidP="00336C5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We are now ready to go to the next step, if you are can see the folders above. In case you cannot see it review the steps above or consult any Instructor.</w:t>
      </w:r>
    </w:p>
    <w:p w14:paraId="7882EFB1" w14:textId="77777777" w:rsidR="00336C51" w:rsidRPr="00AB12D5" w:rsidRDefault="00336C51" w:rsidP="0092395C">
      <w:pPr>
        <w:pStyle w:val="Heading3"/>
        <w:numPr>
          <w:ilvl w:val="2"/>
          <w:numId w:val="5"/>
        </w:numPr>
      </w:pPr>
      <w:bookmarkStart w:id="42" w:name="_Toc3360604"/>
      <w:r>
        <w:t>Connect to the Azure Portal</w:t>
      </w:r>
      <w:bookmarkEnd w:id="42"/>
    </w:p>
    <w:p w14:paraId="52325CF3" w14:textId="77777777" w:rsidR="00336C51" w:rsidRDefault="00336C51" w:rsidP="00336C51">
      <w:pPr>
        <w:rPr>
          <w:rFonts w:asciiTheme="majorHAnsi" w:eastAsiaTheme="majorEastAsia" w:hAnsiTheme="majorHAnsi" w:cstheme="majorBidi"/>
          <w:color w:val="2F5496" w:themeColor="accent1" w:themeShade="BF"/>
          <w:sz w:val="26"/>
          <w:szCs w:val="26"/>
        </w:rPr>
      </w:pPr>
    </w:p>
    <w:p w14:paraId="7124B5A9" w14:textId="77777777" w:rsidR="00336C51" w:rsidRDefault="00336C51" w:rsidP="00336C5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Now we can connect to the Azure Portal, when you are successful connect to your Docker Container.</w:t>
      </w:r>
    </w:p>
    <w:p w14:paraId="2859F700" w14:textId="77777777" w:rsidR="00336C51" w:rsidRDefault="00336C51" w:rsidP="00336C51">
      <w:pPr>
        <w:rPr>
          <w:rFonts w:asciiTheme="majorHAnsi" w:eastAsiaTheme="majorEastAsia" w:hAnsiTheme="majorHAnsi" w:cstheme="majorBidi"/>
          <w:color w:val="2F5496" w:themeColor="accent1" w:themeShade="BF"/>
          <w:sz w:val="26"/>
          <w:szCs w:val="26"/>
        </w:rPr>
      </w:pPr>
    </w:p>
    <w:p w14:paraId="4F2354A5" w14:textId="77777777" w:rsidR="00DB6B06" w:rsidRDefault="00336C51" w:rsidP="00336C5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In your Docker instance type the following command to connect to the Azure Portal </w:t>
      </w:r>
    </w:p>
    <w:p w14:paraId="197312B0" w14:textId="1442D729" w:rsidR="00DB6B06" w:rsidRDefault="00DB6B06" w:rsidP="00DB6B06">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Fonts w:asciiTheme="majorHAnsi" w:eastAsiaTheme="majorEastAsia" w:hAnsiTheme="majorHAnsi" w:cstheme="majorBidi"/>
          <w:color w:val="2F5496" w:themeColor="accent1" w:themeShade="BF"/>
          <w:sz w:val="26"/>
          <w:szCs w:val="26"/>
        </w:rPr>
      </w:pPr>
      <w:r w:rsidRPr="00791338">
        <w:rPr>
          <w:rStyle w:val="HTMLCode"/>
          <w:rFonts w:ascii="Menlo" w:eastAsiaTheme="majorEastAsia" w:hAnsi="Menlo" w:cs="Menlo"/>
          <w:color w:val="333333"/>
        </w:rPr>
        <w:t>az login</w:t>
      </w:r>
      <w:r>
        <w:rPr>
          <w:rStyle w:val="HTMLCode"/>
          <w:rFonts w:ascii="Menlo" w:eastAsiaTheme="majorEastAsia" w:hAnsi="Menlo" w:cs="Menlo"/>
          <w:color w:val="333333"/>
        </w:rPr>
        <w:t xml:space="preserve"> -u username@paloaltonetworks.com</w:t>
      </w:r>
    </w:p>
    <w:p w14:paraId="3A454B31" w14:textId="42F60011" w:rsidR="00336C51" w:rsidRDefault="00336C51" w:rsidP="00336C51">
      <w:pPr>
        <w:rPr>
          <w:rFonts w:asciiTheme="majorHAnsi" w:eastAsiaTheme="majorEastAsia" w:hAnsiTheme="majorHAnsi" w:cstheme="majorBidi"/>
          <w:color w:val="2F5496" w:themeColor="accent1" w:themeShade="BF"/>
          <w:sz w:val="26"/>
          <w:szCs w:val="26"/>
        </w:rPr>
      </w:pPr>
    </w:p>
    <w:p w14:paraId="726D5A40" w14:textId="12AB940E" w:rsidR="002125AA" w:rsidRDefault="002125AA" w:rsidP="00336C5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See the two different behaviors below:</w:t>
      </w:r>
    </w:p>
    <w:p w14:paraId="4D9C5FDB" w14:textId="77777777" w:rsidR="00336C51" w:rsidRDefault="00336C51" w:rsidP="00336C51">
      <w:pPr>
        <w:rPr>
          <w:rFonts w:asciiTheme="majorHAnsi" w:eastAsiaTheme="majorEastAsia" w:hAnsiTheme="majorHAnsi" w:cstheme="majorBidi"/>
          <w:color w:val="2F5496" w:themeColor="accent1" w:themeShade="BF"/>
          <w:sz w:val="26"/>
          <w:szCs w:val="26"/>
        </w:rPr>
      </w:pPr>
    </w:p>
    <w:p w14:paraId="0316269C" w14:textId="77777777" w:rsidR="00336C51" w:rsidRDefault="00336C51" w:rsidP="00394A42">
      <w:pPr>
        <w:pStyle w:val="ListParagraph"/>
        <w:numPr>
          <w:ilvl w:val="0"/>
          <w:numId w:val="9"/>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 b</w:t>
      </w:r>
      <w:r w:rsidRPr="006C475C">
        <w:rPr>
          <w:rFonts w:asciiTheme="majorHAnsi" w:eastAsiaTheme="majorEastAsia" w:hAnsiTheme="majorHAnsi" w:cstheme="majorBidi"/>
          <w:color w:val="2F5496" w:themeColor="accent1" w:themeShade="BF"/>
          <w:sz w:val="26"/>
          <w:szCs w:val="26"/>
        </w:rPr>
        <w:t xml:space="preserve">rowser window </w:t>
      </w:r>
      <w:r>
        <w:rPr>
          <w:rFonts w:asciiTheme="majorHAnsi" w:eastAsiaTheme="majorEastAsia" w:hAnsiTheme="majorHAnsi" w:cstheme="majorBidi"/>
          <w:color w:val="2F5496" w:themeColor="accent1" w:themeShade="BF"/>
          <w:sz w:val="26"/>
          <w:szCs w:val="26"/>
        </w:rPr>
        <w:t xml:space="preserve">is opening automatically, and you have to authenticate yourself with username and password. </w:t>
      </w:r>
      <w:r w:rsidRPr="00336C51">
        <w:rPr>
          <w:rFonts w:asciiTheme="majorHAnsi" w:eastAsiaTheme="majorEastAsia" w:hAnsiTheme="majorHAnsi" w:cstheme="majorBidi"/>
          <w:b/>
          <w:color w:val="2F5496" w:themeColor="accent1" w:themeShade="BF"/>
          <w:sz w:val="26"/>
          <w:szCs w:val="26"/>
        </w:rPr>
        <w:t>OR</w:t>
      </w:r>
    </w:p>
    <w:p w14:paraId="03D3DE2E" w14:textId="77777777" w:rsidR="00336C51" w:rsidRDefault="00336C51" w:rsidP="00394A42">
      <w:pPr>
        <w:pStyle w:val="ListParagraph"/>
        <w:numPr>
          <w:ilvl w:val="0"/>
          <w:numId w:val="9"/>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In the command line you get an information back to go to the page </w:t>
      </w:r>
      <w:hyperlink r:id="rId32" w:history="1">
        <w:r w:rsidRPr="00054DA1">
          <w:rPr>
            <w:rStyle w:val="Hyperlink"/>
            <w:rFonts w:asciiTheme="majorHAnsi" w:eastAsiaTheme="majorEastAsia" w:hAnsiTheme="majorHAnsi" w:cstheme="majorBidi"/>
            <w:sz w:val="26"/>
            <w:szCs w:val="26"/>
          </w:rPr>
          <w:t>https://microsoft.com/devicelogin</w:t>
        </w:r>
      </w:hyperlink>
      <w:r>
        <w:rPr>
          <w:rFonts w:asciiTheme="majorHAnsi" w:eastAsiaTheme="majorEastAsia" w:hAnsiTheme="majorHAnsi" w:cstheme="majorBidi"/>
          <w:color w:val="2F5496" w:themeColor="accent1" w:themeShade="BF"/>
          <w:sz w:val="26"/>
          <w:szCs w:val="26"/>
        </w:rPr>
        <w:t xml:space="preserve"> and authenticate with a device code and your username and password. See the example below:</w:t>
      </w:r>
    </w:p>
    <w:p w14:paraId="71FF4455" w14:textId="77777777" w:rsidR="00336C51" w:rsidRDefault="00336C51" w:rsidP="00336C51">
      <w:pPr>
        <w:rPr>
          <w:rFonts w:asciiTheme="majorHAnsi" w:eastAsiaTheme="majorEastAsia" w:hAnsiTheme="majorHAnsi" w:cstheme="majorBidi"/>
          <w:color w:val="2F5496" w:themeColor="accent1" w:themeShade="BF"/>
          <w:sz w:val="26"/>
          <w:szCs w:val="26"/>
        </w:rPr>
      </w:pPr>
    </w:p>
    <w:p w14:paraId="68ED557F" w14:textId="77777777" w:rsidR="00336C51" w:rsidRDefault="00336C51" w:rsidP="00336C5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D140CA5" wp14:editId="6535FA32">
            <wp:extent cx="5943600" cy="1579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1-21 at 11.54.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inline>
        </w:drawing>
      </w:r>
    </w:p>
    <w:p w14:paraId="26C98D23" w14:textId="1495C993" w:rsidR="00336C51" w:rsidRDefault="00336C51" w:rsidP="00336C51">
      <w:pPr>
        <w:rPr>
          <w:rFonts w:asciiTheme="majorHAnsi" w:eastAsiaTheme="majorEastAsia" w:hAnsiTheme="majorHAnsi" w:cstheme="majorBidi"/>
          <w:color w:val="2F5496" w:themeColor="accent1" w:themeShade="BF"/>
          <w:sz w:val="26"/>
          <w:szCs w:val="26"/>
        </w:rPr>
      </w:pPr>
    </w:p>
    <w:p w14:paraId="5162B5E9" w14:textId="337E9BA5" w:rsidR="00D64C59" w:rsidRPr="00D64C59" w:rsidRDefault="00D64C59" w:rsidP="00336C5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You can use the following command in the cli, when you know your username and password. </w:t>
      </w:r>
      <w:r w:rsidRPr="00D64C59">
        <w:rPr>
          <w:rFonts w:asciiTheme="majorHAnsi" w:eastAsiaTheme="majorEastAsia" w:hAnsiTheme="majorHAnsi" w:cstheme="majorBidi"/>
          <w:b/>
          <w:color w:val="2F5496" w:themeColor="accent1" w:themeShade="BF"/>
          <w:sz w:val="26"/>
          <w:szCs w:val="26"/>
        </w:rPr>
        <w:t xml:space="preserve">“az login -u </w:t>
      </w:r>
      <w:r w:rsidR="00E23B5E">
        <w:rPr>
          <w:rFonts w:asciiTheme="majorHAnsi" w:eastAsiaTheme="majorEastAsia" w:hAnsiTheme="majorHAnsi" w:cstheme="majorBidi"/>
          <w:b/>
          <w:color w:val="2F5496" w:themeColor="accent1" w:themeShade="BF"/>
          <w:sz w:val="26"/>
          <w:szCs w:val="26"/>
        </w:rPr>
        <w:t>&lt;</w:t>
      </w:r>
      <w:r w:rsidRPr="00D64C59">
        <w:rPr>
          <w:rFonts w:asciiTheme="majorHAnsi" w:eastAsiaTheme="majorEastAsia" w:hAnsiTheme="majorHAnsi" w:cstheme="majorBidi"/>
          <w:b/>
          <w:color w:val="2F5496" w:themeColor="accent1" w:themeShade="BF"/>
          <w:sz w:val="26"/>
          <w:szCs w:val="26"/>
        </w:rPr>
        <w:t>username</w:t>
      </w:r>
      <w:r w:rsidR="00E23B5E">
        <w:rPr>
          <w:rFonts w:asciiTheme="majorHAnsi" w:eastAsiaTheme="majorEastAsia" w:hAnsiTheme="majorHAnsi" w:cstheme="majorBidi"/>
          <w:b/>
          <w:color w:val="2F5496" w:themeColor="accent1" w:themeShade="BF"/>
          <w:sz w:val="26"/>
          <w:szCs w:val="26"/>
        </w:rPr>
        <w:t>&gt;</w:t>
      </w:r>
      <w:r w:rsidRPr="00D64C59">
        <w:rPr>
          <w:rFonts w:asciiTheme="majorHAnsi" w:eastAsiaTheme="majorEastAsia" w:hAnsiTheme="majorHAnsi" w:cstheme="majorBidi"/>
          <w:b/>
          <w:color w:val="2F5496" w:themeColor="accent1" w:themeShade="BF"/>
          <w:sz w:val="26"/>
          <w:szCs w:val="26"/>
        </w:rPr>
        <w:t>”.</w:t>
      </w:r>
      <w:r>
        <w:rPr>
          <w:rFonts w:asciiTheme="majorHAnsi" w:eastAsiaTheme="majorEastAsia" w:hAnsiTheme="majorHAnsi" w:cstheme="majorBidi"/>
          <w:b/>
          <w:color w:val="2F5496" w:themeColor="accent1" w:themeShade="BF"/>
          <w:sz w:val="26"/>
          <w:szCs w:val="26"/>
        </w:rPr>
        <w:t xml:space="preserve"> </w:t>
      </w:r>
      <w:r w:rsidRPr="00D64C59">
        <w:rPr>
          <w:rFonts w:asciiTheme="majorHAnsi" w:eastAsiaTheme="majorEastAsia" w:hAnsiTheme="majorHAnsi" w:cstheme="majorBidi"/>
          <w:color w:val="2F5496" w:themeColor="accent1" w:themeShade="BF"/>
          <w:sz w:val="26"/>
          <w:szCs w:val="26"/>
        </w:rPr>
        <w:t>See the example below</w:t>
      </w:r>
    </w:p>
    <w:p w14:paraId="22369DC1" w14:textId="20777C4F" w:rsidR="00D64C59" w:rsidRDefault="00D64C59" w:rsidP="00336C51">
      <w:pPr>
        <w:rPr>
          <w:rFonts w:asciiTheme="majorHAnsi" w:eastAsiaTheme="majorEastAsia" w:hAnsiTheme="majorHAnsi" w:cstheme="majorBidi"/>
          <w:color w:val="2F5496" w:themeColor="accent1" w:themeShade="BF"/>
          <w:sz w:val="26"/>
          <w:szCs w:val="26"/>
        </w:rPr>
      </w:pPr>
    </w:p>
    <w:p w14:paraId="7A36B256" w14:textId="40F735DC" w:rsidR="00D64C59" w:rsidRDefault="00D64C59" w:rsidP="00D64C59">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1E55E235" wp14:editId="7DD4CE41">
            <wp:extent cx="5008865"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23 at 14.00.31.png"/>
                    <pic:cNvPicPr/>
                  </pic:nvPicPr>
                  <pic:blipFill>
                    <a:blip r:embed="rId34">
                      <a:extLst>
                        <a:ext uri="{28A0092B-C50C-407E-A947-70E740481C1C}">
                          <a14:useLocalDpi xmlns:a14="http://schemas.microsoft.com/office/drawing/2010/main" val="0"/>
                        </a:ext>
                      </a:extLst>
                    </a:blip>
                    <a:stretch>
                      <a:fillRect/>
                    </a:stretch>
                  </pic:blipFill>
                  <pic:spPr>
                    <a:xfrm>
                      <a:off x="0" y="0"/>
                      <a:ext cx="5008865" cy="2514600"/>
                    </a:xfrm>
                    <a:prstGeom prst="rect">
                      <a:avLst/>
                    </a:prstGeom>
                  </pic:spPr>
                </pic:pic>
              </a:graphicData>
            </a:graphic>
          </wp:inline>
        </w:drawing>
      </w:r>
    </w:p>
    <w:p w14:paraId="66DA2305" w14:textId="597E5872" w:rsidR="00DB6B06" w:rsidRDefault="00DB6B06" w:rsidP="00D64C59">
      <w:pPr>
        <w:jc w:val="center"/>
        <w:rPr>
          <w:rFonts w:asciiTheme="majorHAnsi" w:eastAsiaTheme="majorEastAsia" w:hAnsiTheme="majorHAnsi" w:cstheme="majorBidi"/>
          <w:color w:val="2F5496" w:themeColor="accent1" w:themeShade="BF"/>
          <w:sz w:val="26"/>
          <w:szCs w:val="26"/>
        </w:rPr>
      </w:pPr>
    </w:p>
    <w:p w14:paraId="5F140140" w14:textId="77777777" w:rsidR="00DB6B06" w:rsidRPr="00D64C59" w:rsidRDefault="00DB6B06" w:rsidP="00D64C59">
      <w:pPr>
        <w:jc w:val="center"/>
        <w:rPr>
          <w:rFonts w:asciiTheme="majorHAnsi" w:eastAsiaTheme="majorEastAsia" w:hAnsiTheme="majorHAnsi" w:cstheme="majorBidi"/>
          <w:color w:val="2F5496" w:themeColor="accent1" w:themeShade="BF"/>
          <w:sz w:val="26"/>
          <w:szCs w:val="26"/>
        </w:rPr>
      </w:pPr>
    </w:p>
    <w:p w14:paraId="301EDD0B" w14:textId="1FD2DB34" w:rsidR="00336C51" w:rsidRPr="00336C51" w:rsidRDefault="00336C51" w:rsidP="0092395C">
      <w:pPr>
        <w:pStyle w:val="Heading2"/>
        <w:numPr>
          <w:ilvl w:val="2"/>
          <w:numId w:val="5"/>
        </w:numPr>
      </w:pPr>
      <w:bookmarkStart w:id="43" w:name="_Toc3360605"/>
      <w:r w:rsidRPr="00336C51">
        <w:t>Push Configuration to the Azure Cloud</w:t>
      </w:r>
      <w:bookmarkEnd w:id="43"/>
    </w:p>
    <w:p w14:paraId="120F4A55" w14:textId="28164840" w:rsidR="00336C51" w:rsidRDefault="00336C51" w:rsidP="00336C51">
      <w:pPr>
        <w:rPr>
          <w:rFonts w:asciiTheme="majorHAnsi" w:eastAsiaTheme="majorEastAsia" w:hAnsiTheme="majorHAnsi" w:cstheme="majorBidi"/>
          <w:b/>
          <w:color w:val="2F5496" w:themeColor="accent1" w:themeShade="BF"/>
          <w:sz w:val="26"/>
          <w:szCs w:val="26"/>
        </w:rPr>
      </w:pPr>
    </w:p>
    <w:p w14:paraId="6FA35054" w14:textId="26AD79BA" w:rsidR="00336C51" w:rsidRPr="00336C51" w:rsidRDefault="00336C51" w:rsidP="00336C51">
      <w:pPr>
        <w:rPr>
          <w:rFonts w:asciiTheme="majorHAnsi" w:eastAsiaTheme="majorEastAsia" w:hAnsiTheme="majorHAnsi" w:cstheme="majorBidi"/>
          <w:color w:val="2F5496" w:themeColor="accent1" w:themeShade="BF"/>
          <w:sz w:val="26"/>
          <w:szCs w:val="26"/>
        </w:rPr>
      </w:pPr>
      <w:r w:rsidRPr="00336C51">
        <w:rPr>
          <w:rFonts w:asciiTheme="majorHAnsi" w:eastAsiaTheme="majorEastAsia" w:hAnsiTheme="majorHAnsi" w:cstheme="majorBidi"/>
          <w:color w:val="2F5496" w:themeColor="accent1" w:themeShade="BF"/>
          <w:sz w:val="26"/>
          <w:szCs w:val="26"/>
        </w:rPr>
        <w:t>By now you should be happy with your config</w:t>
      </w:r>
      <w:r>
        <w:rPr>
          <w:rFonts w:asciiTheme="majorHAnsi" w:eastAsiaTheme="majorEastAsia" w:hAnsiTheme="majorHAnsi" w:cstheme="majorBidi"/>
          <w:color w:val="2F5496" w:themeColor="accent1" w:themeShade="BF"/>
          <w:sz w:val="26"/>
          <w:szCs w:val="26"/>
        </w:rPr>
        <w:t>urations in the files above and you should be successful connected to Azure Portal and your Docker Instance.</w:t>
      </w:r>
    </w:p>
    <w:p w14:paraId="0430B569" w14:textId="5BAC3C88" w:rsidR="00336C51" w:rsidRDefault="00336C51" w:rsidP="006C475C">
      <w:pPr>
        <w:rPr>
          <w:rFonts w:asciiTheme="majorHAnsi" w:eastAsiaTheme="majorEastAsia" w:hAnsiTheme="majorHAnsi" w:cstheme="majorBidi"/>
          <w:color w:val="2F5496" w:themeColor="accent1" w:themeShade="BF"/>
          <w:sz w:val="26"/>
          <w:szCs w:val="26"/>
        </w:rPr>
      </w:pPr>
    </w:p>
    <w:p w14:paraId="799B20DE" w14:textId="1AC19D60" w:rsidR="00336C51" w:rsidRDefault="00090B75" w:rsidP="006C47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Now we can start with the deployment of the Azure environment and the Firewall configuration, w</w:t>
      </w:r>
      <w:r w:rsidR="00B1771F">
        <w:rPr>
          <w:rFonts w:asciiTheme="majorHAnsi" w:eastAsiaTheme="majorEastAsia" w:hAnsiTheme="majorHAnsi" w:cstheme="majorBidi"/>
          <w:color w:val="2F5496" w:themeColor="accent1" w:themeShade="BF"/>
          <w:sz w:val="26"/>
          <w:szCs w:val="26"/>
        </w:rPr>
        <w:t xml:space="preserve">hen the above </w:t>
      </w:r>
      <w:r>
        <w:rPr>
          <w:rFonts w:asciiTheme="majorHAnsi" w:eastAsiaTheme="majorEastAsia" w:hAnsiTheme="majorHAnsi" w:cstheme="majorBidi"/>
          <w:color w:val="2F5496" w:themeColor="accent1" w:themeShade="BF"/>
          <w:sz w:val="26"/>
          <w:szCs w:val="26"/>
        </w:rPr>
        <w:t>criteria</w:t>
      </w:r>
      <w:r w:rsidR="00B1771F">
        <w:rPr>
          <w:rFonts w:asciiTheme="majorHAnsi" w:eastAsiaTheme="majorEastAsia" w:hAnsiTheme="majorHAnsi" w:cstheme="majorBidi"/>
          <w:color w:val="2F5496" w:themeColor="accent1" w:themeShade="BF"/>
          <w:sz w:val="26"/>
          <w:szCs w:val="26"/>
        </w:rPr>
        <w:t xml:space="preserve"> are right</w:t>
      </w:r>
      <w:r>
        <w:rPr>
          <w:rFonts w:asciiTheme="majorHAnsi" w:eastAsiaTheme="majorEastAsia" w:hAnsiTheme="majorHAnsi" w:cstheme="majorBidi"/>
          <w:color w:val="2F5496" w:themeColor="accent1" w:themeShade="BF"/>
          <w:sz w:val="26"/>
          <w:szCs w:val="26"/>
        </w:rPr>
        <w:t>.</w:t>
      </w:r>
    </w:p>
    <w:p w14:paraId="10BF2D71" w14:textId="113F100F" w:rsidR="00090B75" w:rsidRDefault="00090B75" w:rsidP="006C475C">
      <w:pPr>
        <w:rPr>
          <w:rFonts w:asciiTheme="majorHAnsi" w:eastAsiaTheme="majorEastAsia" w:hAnsiTheme="majorHAnsi" w:cstheme="majorBidi"/>
          <w:color w:val="2F5496" w:themeColor="accent1" w:themeShade="BF"/>
          <w:sz w:val="26"/>
          <w:szCs w:val="26"/>
        </w:rPr>
      </w:pPr>
    </w:p>
    <w:p w14:paraId="6CA006FB" w14:textId="6F4F5924" w:rsidR="00090B75" w:rsidRDefault="00DB6B06" w:rsidP="006C47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w:t>
      </w:r>
      <w:r w:rsidR="00090B75">
        <w:rPr>
          <w:rFonts w:asciiTheme="majorHAnsi" w:eastAsiaTheme="majorEastAsia" w:hAnsiTheme="majorHAnsi" w:cstheme="majorBidi"/>
          <w:color w:val="2F5496" w:themeColor="accent1" w:themeShade="BF"/>
          <w:sz w:val="26"/>
          <w:szCs w:val="26"/>
        </w:rPr>
        <w:t xml:space="preserve">n your Docker instance the following command </w:t>
      </w:r>
    </w:p>
    <w:p w14:paraId="64FF87D1" w14:textId="241FB429" w:rsidR="00090B75" w:rsidRPr="00DB6B06" w:rsidRDefault="00DB6B06" w:rsidP="00DB6B06">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Fonts w:ascii="Menlo" w:eastAsiaTheme="majorEastAsia" w:hAnsi="Menlo" w:cs="Menlo"/>
          <w:color w:val="333333"/>
        </w:rPr>
      </w:pPr>
      <w:r w:rsidRPr="00791338">
        <w:rPr>
          <w:rStyle w:val="HTMLCode"/>
          <w:rFonts w:ascii="Menlo" w:eastAsiaTheme="majorEastAsia" w:hAnsi="Menlo" w:cs="Menlo"/>
          <w:color w:val="333333"/>
        </w:rPr>
        <w:t>Ansible-playbook configuration_push.yml</w:t>
      </w:r>
    </w:p>
    <w:p w14:paraId="47F1E54D" w14:textId="423D9D51" w:rsidR="00090B75" w:rsidRDefault="00090B75">
      <w:pPr>
        <w:rPr>
          <w:rFonts w:asciiTheme="majorHAnsi" w:eastAsiaTheme="majorEastAsia" w:hAnsiTheme="majorHAnsi" w:cstheme="majorBidi"/>
          <w:b/>
          <w:color w:val="2F5496" w:themeColor="accent1" w:themeShade="BF"/>
          <w:sz w:val="26"/>
          <w:szCs w:val="26"/>
        </w:rPr>
      </w:pPr>
    </w:p>
    <w:p w14:paraId="4E2E7A48" w14:textId="690C5AE7" w:rsidR="003805BC" w:rsidRDefault="00090B7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The deployment and the configuration could take </w:t>
      </w:r>
      <w:r w:rsidR="003805BC" w:rsidRPr="003805BC">
        <w:rPr>
          <w:rFonts w:asciiTheme="majorHAnsi" w:eastAsiaTheme="majorEastAsia" w:hAnsiTheme="majorHAnsi" w:cstheme="majorBidi"/>
          <w:b/>
          <w:color w:val="2F5496" w:themeColor="accent1" w:themeShade="BF"/>
          <w:sz w:val="26"/>
          <w:szCs w:val="26"/>
        </w:rPr>
        <w:t>5 between 20 minutes</w:t>
      </w:r>
      <w:r w:rsidR="003805BC">
        <w:rPr>
          <w:rFonts w:asciiTheme="majorHAnsi" w:eastAsiaTheme="majorEastAsia" w:hAnsiTheme="majorHAnsi" w:cstheme="majorBidi"/>
          <w:color w:val="2F5496" w:themeColor="accent1" w:themeShade="BF"/>
          <w:sz w:val="26"/>
          <w:szCs w:val="26"/>
        </w:rPr>
        <w:t xml:space="preserve"> when you have not deployed more than 4 Firewalls.</w:t>
      </w:r>
    </w:p>
    <w:p w14:paraId="0A1CECA2" w14:textId="77777777" w:rsidR="00DB6B06" w:rsidRDefault="00DB6B06">
      <w:pPr>
        <w:rPr>
          <w:rFonts w:asciiTheme="majorHAnsi" w:eastAsiaTheme="majorEastAsia" w:hAnsiTheme="majorHAnsi" w:cstheme="majorBidi"/>
          <w:color w:val="2F5496" w:themeColor="accent1" w:themeShade="BF"/>
          <w:sz w:val="26"/>
          <w:szCs w:val="26"/>
        </w:rPr>
      </w:pPr>
    </w:p>
    <w:p w14:paraId="5361DA4B" w14:textId="521BA886" w:rsidR="003805BC" w:rsidRDefault="003805B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225EFC8" wp14:editId="09B9AE54">
            <wp:extent cx="5943600" cy="15347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1-21 at 13.52.0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34795"/>
                    </a:xfrm>
                    <a:prstGeom prst="rect">
                      <a:avLst/>
                    </a:prstGeom>
                  </pic:spPr>
                </pic:pic>
              </a:graphicData>
            </a:graphic>
          </wp:inline>
        </w:drawing>
      </w:r>
    </w:p>
    <w:p w14:paraId="24057E58" w14:textId="1DBEE9D7" w:rsidR="003805BC" w:rsidRDefault="003805BC">
      <w:pPr>
        <w:rPr>
          <w:rFonts w:asciiTheme="majorHAnsi" w:eastAsiaTheme="majorEastAsia" w:hAnsiTheme="majorHAnsi" w:cstheme="majorBidi"/>
          <w:color w:val="2F5496" w:themeColor="accent1" w:themeShade="BF"/>
          <w:sz w:val="26"/>
          <w:szCs w:val="26"/>
        </w:rPr>
      </w:pPr>
    </w:p>
    <w:p w14:paraId="55E6F7FD" w14:textId="67BB6F04" w:rsidR="003805BC" w:rsidRDefault="003805B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When the Script is finish it will commit the configuration and you should see the following output.</w:t>
      </w:r>
    </w:p>
    <w:p w14:paraId="459B5949" w14:textId="77777777" w:rsidR="003805BC" w:rsidRDefault="003805BC">
      <w:pPr>
        <w:rPr>
          <w:rFonts w:asciiTheme="majorHAnsi" w:eastAsiaTheme="majorEastAsia" w:hAnsiTheme="majorHAnsi" w:cstheme="majorBidi"/>
          <w:color w:val="2F5496" w:themeColor="accent1" w:themeShade="BF"/>
          <w:sz w:val="26"/>
          <w:szCs w:val="26"/>
        </w:rPr>
      </w:pPr>
    </w:p>
    <w:p w14:paraId="7CE63E95" w14:textId="1C9ED61B" w:rsidR="003805BC" w:rsidRDefault="003805B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55F1030" wp14:editId="676EB913">
            <wp:extent cx="5943600" cy="527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1-21 at 13.49.2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27685"/>
                    </a:xfrm>
                    <a:prstGeom prst="rect">
                      <a:avLst/>
                    </a:prstGeom>
                  </pic:spPr>
                </pic:pic>
              </a:graphicData>
            </a:graphic>
          </wp:inline>
        </w:drawing>
      </w:r>
    </w:p>
    <w:p w14:paraId="148881A2" w14:textId="38931D55" w:rsidR="003805BC" w:rsidRDefault="003805BC">
      <w:pPr>
        <w:rPr>
          <w:rFonts w:asciiTheme="majorHAnsi" w:eastAsiaTheme="majorEastAsia" w:hAnsiTheme="majorHAnsi" w:cstheme="majorBidi"/>
          <w:color w:val="2F5496" w:themeColor="accent1" w:themeShade="BF"/>
          <w:sz w:val="26"/>
          <w:szCs w:val="26"/>
        </w:rPr>
      </w:pPr>
    </w:p>
    <w:p w14:paraId="7ED928EE" w14:textId="7164EBB0" w:rsidR="003805BC" w:rsidRDefault="006A3412">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If you don’t get the following output and the script is failing, please contact the Session instructor.</w:t>
      </w:r>
    </w:p>
    <w:p w14:paraId="6FF07716" w14:textId="5E432EE1" w:rsidR="003805BC" w:rsidRDefault="003805BC">
      <w:pPr>
        <w:rPr>
          <w:rFonts w:asciiTheme="majorHAnsi" w:eastAsiaTheme="majorEastAsia" w:hAnsiTheme="majorHAnsi" w:cstheme="majorBidi"/>
          <w:color w:val="2F5496" w:themeColor="accent1" w:themeShade="BF"/>
          <w:sz w:val="26"/>
          <w:szCs w:val="26"/>
        </w:rPr>
      </w:pPr>
    </w:p>
    <w:p w14:paraId="526A5896" w14:textId="77777777" w:rsidR="00DB6B06" w:rsidRDefault="00DB6B06">
      <w:pPr>
        <w:rPr>
          <w:rFonts w:asciiTheme="majorHAnsi" w:eastAsiaTheme="majorEastAsia" w:hAnsiTheme="majorHAnsi" w:cstheme="majorBidi"/>
          <w:color w:val="2F5496" w:themeColor="accent1" w:themeShade="BF"/>
          <w:sz w:val="26"/>
          <w:szCs w:val="26"/>
        </w:rPr>
      </w:pPr>
    </w:p>
    <w:p w14:paraId="41F00352" w14:textId="6CFF241A" w:rsidR="003805BC" w:rsidRDefault="003805BC" w:rsidP="0092395C">
      <w:pPr>
        <w:pStyle w:val="Heading2"/>
        <w:numPr>
          <w:ilvl w:val="1"/>
          <w:numId w:val="5"/>
        </w:numPr>
      </w:pPr>
      <w:bookmarkStart w:id="44" w:name="_Toc3360606"/>
      <w:r>
        <w:t>Review configuration and adopt some manual Changes</w:t>
      </w:r>
      <w:bookmarkEnd w:id="44"/>
    </w:p>
    <w:p w14:paraId="173527A3" w14:textId="2FF06A19" w:rsidR="003805BC" w:rsidRDefault="003805BC">
      <w:pPr>
        <w:rPr>
          <w:rFonts w:asciiTheme="majorHAnsi" w:eastAsiaTheme="majorEastAsia" w:hAnsiTheme="majorHAnsi" w:cstheme="majorBidi"/>
          <w:color w:val="2F5496" w:themeColor="accent1" w:themeShade="BF"/>
          <w:sz w:val="26"/>
          <w:szCs w:val="26"/>
        </w:rPr>
      </w:pPr>
    </w:p>
    <w:p w14:paraId="35231AEC" w14:textId="2BDB27EE" w:rsidR="003805BC" w:rsidRDefault="003805BC" w:rsidP="0092395C">
      <w:pPr>
        <w:pStyle w:val="Heading3"/>
        <w:numPr>
          <w:ilvl w:val="2"/>
          <w:numId w:val="5"/>
        </w:numPr>
      </w:pPr>
      <w:bookmarkStart w:id="45" w:name="_Review_Azure_Private/Public"/>
      <w:bookmarkStart w:id="46" w:name="_Toc3360607"/>
      <w:bookmarkEnd w:id="45"/>
      <w:r>
        <w:t>Review Azure Private</w:t>
      </w:r>
      <w:r w:rsidR="00843725">
        <w:t>/Public</w:t>
      </w:r>
      <w:r>
        <w:t xml:space="preserve"> Load Balancer</w:t>
      </w:r>
      <w:bookmarkEnd w:id="46"/>
    </w:p>
    <w:p w14:paraId="11979680" w14:textId="7F757973" w:rsidR="0092395C" w:rsidRDefault="0092395C" w:rsidP="0092395C"/>
    <w:p w14:paraId="56C02F05" w14:textId="77777777" w:rsidR="0092395C" w:rsidRDefault="0092395C" w:rsidP="0092395C">
      <w:pPr>
        <w:rPr>
          <w:rFonts w:asciiTheme="majorHAnsi" w:eastAsiaTheme="majorEastAsia" w:hAnsiTheme="majorHAnsi" w:cstheme="majorBidi"/>
          <w:color w:val="2F5496" w:themeColor="accent1" w:themeShade="BF"/>
          <w:sz w:val="26"/>
          <w:szCs w:val="26"/>
        </w:rPr>
      </w:pPr>
      <w:r w:rsidRPr="00843725">
        <w:rPr>
          <w:rFonts w:asciiTheme="majorHAnsi" w:eastAsiaTheme="majorEastAsia" w:hAnsiTheme="majorHAnsi" w:cstheme="majorBidi"/>
          <w:color w:val="2F5496" w:themeColor="accent1" w:themeShade="BF"/>
          <w:sz w:val="26"/>
          <w:szCs w:val="26"/>
        </w:rPr>
        <w:t xml:space="preserve">The Overview of the </w:t>
      </w:r>
      <w:r>
        <w:rPr>
          <w:rFonts w:asciiTheme="majorHAnsi" w:eastAsiaTheme="majorEastAsia" w:hAnsiTheme="majorHAnsi" w:cstheme="majorBidi"/>
          <w:color w:val="2F5496" w:themeColor="accent1" w:themeShade="BF"/>
          <w:sz w:val="26"/>
          <w:szCs w:val="26"/>
        </w:rPr>
        <w:t>Load Balancers should look like the following examples:</w:t>
      </w:r>
    </w:p>
    <w:p w14:paraId="25D8BC78" w14:textId="77777777" w:rsidR="0092395C" w:rsidRDefault="0092395C" w:rsidP="0092395C">
      <w:pPr>
        <w:rPr>
          <w:rFonts w:asciiTheme="majorHAnsi" w:eastAsiaTheme="majorEastAsia" w:hAnsiTheme="majorHAnsi" w:cstheme="majorBidi"/>
          <w:color w:val="2F5496" w:themeColor="accent1" w:themeShade="BF"/>
          <w:sz w:val="26"/>
          <w:szCs w:val="26"/>
        </w:rPr>
      </w:pPr>
    </w:p>
    <w:p w14:paraId="06C2FF6B" w14:textId="038B3A0D" w:rsidR="0092395C" w:rsidRDefault="0092395C" w:rsidP="009239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Private Load Balancer</w:t>
      </w:r>
    </w:p>
    <w:p w14:paraId="0F3EB415" w14:textId="77777777" w:rsidR="001C648E" w:rsidRDefault="001C648E" w:rsidP="0092395C">
      <w:pPr>
        <w:rPr>
          <w:rFonts w:asciiTheme="majorHAnsi" w:eastAsiaTheme="majorEastAsia" w:hAnsiTheme="majorHAnsi" w:cstheme="majorBidi"/>
          <w:color w:val="2F5496" w:themeColor="accent1" w:themeShade="BF"/>
          <w:sz w:val="26"/>
          <w:szCs w:val="26"/>
        </w:rPr>
      </w:pPr>
    </w:p>
    <w:p w14:paraId="01CD6BB7" w14:textId="77777777" w:rsidR="0092395C" w:rsidRDefault="0092395C" w:rsidP="009239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A5AB266" wp14:editId="747AAFD2">
            <wp:extent cx="5943600" cy="2083435"/>
            <wp:effectExtent l="0" t="0" r="0" b="0"/>
            <wp:docPr id="13" name="Picture 13" title="Private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2 at 09.47.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14:paraId="53425EB7" w14:textId="22F27199" w:rsidR="0092395C" w:rsidRDefault="0092395C" w:rsidP="0092395C">
      <w:pPr>
        <w:rPr>
          <w:rFonts w:asciiTheme="majorHAnsi" w:eastAsiaTheme="majorEastAsia" w:hAnsiTheme="majorHAnsi" w:cstheme="majorBidi"/>
          <w:color w:val="2F5496" w:themeColor="accent1" w:themeShade="BF"/>
          <w:sz w:val="26"/>
          <w:szCs w:val="26"/>
        </w:rPr>
      </w:pPr>
    </w:p>
    <w:p w14:paraId="49FCAFC8" w14:textId="77777777" w:rsidR="001C648E" w:rsidRDefault="001C648E" w:rsidP="0092395C">
      <w:pPr>
        <w:rPr>
          <w:rFonts w:asciiTheme="majorHAnsi" w:eastAsiaTheme="majorEastAsia" w:hAnsiTheme="majorHAnsi" w:cstheme="majorBidi"/>
          <w:color w:val="2F5496" w:themeColor="accent1" w:themeShade="BF"/>
          <w:sz w:val="26"/>
          <w:szCs w:val="26"/>
        </w:rPr>
      </w:pPr>
    </w:p>
    <w:p w14:paraId="343868CD" w14:textId="6F1D1BB7" w:rsidR="0092395C" w:rsidRDefault="0092395C" w:rsidP="009239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Public Load Balancer</w:t>
      </w:r>
    </w:p>
    <w:p w14:paraId="4ABD1EE9" w14:textId="77777777" w:rsidR="001C648E" w:rsidRDefault="001C648E" w:rsidP="0092395C">
      <w:pPr>
        <w:rPr>
          <w:rFonts w:asciiTheme="majorHAnsi" w:eastAsiaTheme="majorEastAsia" w:hAnsiTheme="majorHAnsi" w:cstheme="majorBidi"/>
          <w:color w:val="2F5496" w:themeColor="accent1" w:themeShade="BF"/>
          <w:sz w:val="26"/>
          <w:szCs w:val="26"/>
        </w:rPr>
      </w:pPr>
    </w:p>
    <w:p w14:paraId="73193D89" w14:textId="53F89BB9" w:rsidR="0092395C" w:rsidRDefault="001C648E" w:rsidP="009239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3947B57" wp14:editId="6EC8E922">
            <wp:extent cx="5943600" cy="1325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25 at 11.20.4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p>
    <w:p w14:paraId="037AEE43" w14:textId="1E1342F4" w:rsidR="002A4A93" w:rsidRDefault="002A4A93" w:rsidP="0092395C">
      <w:pPr>
        <w:rPr>
          <w:rFonts w:asciiTheme="majorHAnsi" w:eastAsiaTheme="majorEastAsia" w:hAnsiTheme="majorHAnsi" w:cstheme="majorBidi"/>
          <w:color w:val="2F5496" w:themeColor="accent1" w:themeShade="BF"/>
          <w:sz w:val="26"/>
          <w:szCs w:val="26"/>
        </w:rPr>
      </w:pPr>
    </w:p>
    <w:p w14:paraId="63FC5079" w14:textId="53CA580A" w:rsidR="002A4A93" w:rsidRDefault="002A4A93" w:rsidP="009239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Please take a note of the Public IP of the Load Balancer. This IP is needed in later step.</w:t>
      </w:r>
    </w:p>
    <w:p w14:paraId="43128D6B" w14:textId="555D98F9" w:rsidR="0092395C" w:rsidRPr="0092395C" w:rsidRDefault="0092395C" w:rsidP="0092395C">
      <w:r>
        <w:br w:type="page"/>
      </w:r>
    </w:p>
    <w:p w14:paraId="4133C4E6" w14:textId="756636A5" w:rsidR="0092395C" w:rsidRPr="0092395C" w:rsidRDefault="0092395C" w:rsidP="00971603">
      <w:pPr>
        <w:pStyle w:val="Heading2"/>
        <w:numPr>
          <w:ilvl w:val="2"/>
          <w:numId w:val="5"/>
        </w:numPr>
      </w:pPr>
      <w:bookmarkStart w:id="47" w:name="_Toc3360608"/>
      <w:r>
        <w:lastRenderedPageBreak/>
        <w:t xml:space="preserve">Review Azure </w:t>
      </w:r>
      <w:r w:rsidR="001C648E">
        <w:t>Load Balancing Rule</w:t>
      </w:r>
      <w:bookmarkEnd w:id="47"/>
    </w:p>
    <w:p w14:paraId="415A51D4" w14:textId="00DA33E7" w:rsidR="00394A42" w:rsidRDefault="00394A42" w:rsidP="00394A42">
      <w:pPr>
        <w:rPr>
          <w:rFonts w:asciiTheme="majorHAnsi" w:eastAsiaTheme="majorEastAsia" w:hAnsiTheme="majorHAnsi" w:cstheme="majorBidi"/>
          <w:color w:val="2F5496" w:themeColor="accent1" w:themeShade="BF"/>
          <w:sz w:val="26"/>
          <w:szCs w:val="26"/>
        </w:rPr>
      </w:pPr>
    </w:p>
    <w:p w14:paraId="423EE378" w14:textId="7F7F8317" w:rsidR="001C648E" w:rsidRDefault="001C648E" w:rsidP="00394A42">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The FCA script will create for you Load Balancing Rule. Review that the rule is in place. This rule will forward all traffic on the port TCP 80.</w:t>
      </w:r>
    </w:p>
    <w:p w14:paraId="6D999ACD" w14:textId="77777777" w:rsidR="001C648E" w:rsidRDefault="001C648E" w:rsidP="00394A42">
      <w:pPr>
        <w:rPr>
          <w:rFonts w:asciiTheme="majorHAnsi" w:eastAsiaTheme="majorEastAsia" w:hAnsiTheme="majorHAnsi" w:cstheme="majorBidi"/>
          <w:color w:val="2F5496" w:themeColor="accent1" w:themeShade="BF"/>
          <w:sz w:val="26"/>
          <w:szCs w:val="26"/>
        </w:rPr>
      </w:pPr>
    </w:p>
    <w:p w14:paraId="08A72A0D" w14:textId="5C9B082F" w:rsidR="00394A42" w:rsidRDefault="001C648E" w:rsidP="001C648E">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295D0A9" wp14:editId="5F06B4E1">
            <wp:extent cx="3649521" cy="4552544"/>
            <wp:effectExtent l="0" t="0" r="0" b="0"/>
            <wp:docPr id="800065280" name="Picture 80006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280" name="Screen Shot 2019-02-25 at 11.22.0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2190" cy="4555873"/>
                    </a:xfrm>
                    <a:prstGeom prst="rect">
                      <a:avLst/>
                    </a:prstGeom>
                  </pic:spPr>
                </pic:pic>
              </a:graphicData>
            </a:graphic>
          </wp:inline>
        </w:drawing>
      </w:r>
    </w:p>
    <w:p w14:paraId="26BA24CC" w14:textId="77777777" w:rsidR="00394A42" w:rsidRDefault="00394A42" w:rsidP="00394A42">
      <w:pPr>
        <w:rPr>
          <w:rFonts w:asciiTheme="majorHAnsi" w:eastAsiaTheme="majorEastAsia" w:hAnsiTheme="majorHAnsi" w:cstheme="majorBidi"/>
          <w:color w:val="2F5496" w:themeColor="accent1" w:themeShade="BF"/>
          <w:sz w:val="26"/>
          <w:szCs w:val="26"/>
        </w:rPr>
      </w:pPr>
    </w:p>
    <w:p w14:paraId="4E226B7E" w14:textId="77777777" w:rsidR="00394A42" w:rsidRDefault="00394A42" w:rsidP="00394A42">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This Rule is needed that the traffic is forwarded to the Web-Server.</w:t>
      </w:r>
    </w:p>
    <w:p w14:paraId="1982A242" w14:textId="77777777" w:rsidR="00394A42" w:rsidRDefault="00394A42" w:rsidP="00394A42">
      <w:pPr>
        <w:rPr>
          <w:rFonts w:asciiTheme="majorHAnsi" w:eastAsiaTheme="majorEastAsia" w:hAnsiTheme="majorHAnsi" w:cstheme="majorBidi"/>
          <w:color w:val="2F5496" w:themeColor="accent1" w:themeShade="BF"/>
          <w:sz w:val="26"/>
          <w:szCs w:val="26"/>
        </w:rPr>
      </w:pPr>
    </w:p>
    <w:p w14:paraId="61511EC7" w14:textId="19E4E579" w:rsidR="00394A42" w:rsidRDefault="00394A42" w:rsidP="0084372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0E7039B6" w14:textId="1DC29B0D" w:rsidR="00394A42" w:rsidRDefault="00394A42" w:rsidP="0092395C">
      <w:pPr>
        <w:pStyle w:val="Heading3"/>
        <w:numPr>
          <w:ilvl w:val="2"/>
          <w:numId w:val="5"/>
        </w:numPr>
      </w:pPr>
      <w:bookmarkStart w:id="48" w:name="_Toc3360609"/>
      <w:r>
        <w:lastRenderedPageBreak/>
        <w:t>Review Azure Route Tables</w:t>
      </w:r>
      <w:bookmarkEnd w:id="48"/>
    </w:p>
    <w:p w14:paraId="271B82EC" w14:textId="52D76646" w:rsidR="00394A42" w:rsidRPr="00843725" w:rsidRDefault="00394A42" w:rsidP="00843725"/>
    <w:p w14:paraId="2DEBC534" w14:textId="208763EB" w:rsidR="003805BC" w:rsidRDefault="002123B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Go to your </w:t>
      </w:r>
      <w:r w:rsidR="004F06FB">
        <w:rPr>
          <w:rFonts w:asciiTheme="majorHAnsi" w:eastAsiaTheme="majorEastAsia" w:hAnsiTheme="majorHAnsi" w:cstheme="majorBidi"/>
          <w:color w:val="2F5496" w:themeColor="accent1" w:themeShade="BF"/>
          <w:sz w:val="26"/>
          <w:szCs w:val="26"/>
        </w:rPr>
        <w:t>Spoke</w:t>
      </w:r>
      <w:r>
        <w:rPr>
          <w:rFonts w:asciiTheme="majorHAnsi" w:eastAsiaTheme="majorEastAsia" w:hAnsiTheme="majorHAnsi" w:cstheme="majorBidi"/>
          <w:color w:val="2F5496" w:themeColor="accent1" w:themeShade="BF"/>
          <w:sz w:val="26"/>
          <w:szCs w:val="26"/>
        </w:rPr>
        <w:t xml:space="preserve"> Resource Group and verify there if all Subnets are Associated to the </w:t>
      </w:r>
      <w:r w:rsidR="006A3412">
        <w:rPr>
          <w:rFonts w:asciiTheme="majorHAnsi" w:eastAsiaTheme="majorEastAsia" w:hAnsiTheme="majorHAnsi" w:cstheme="majorBidi"/>
          <w:color w:val="2F5496" w:themeColor="accent1" w:themeShade="BF"/>
          <w:sz w:val="26"/>
          <w:szCs w:val="26"/>
        </w:rPr>
        <w:t>r</w:t>
      </w:r>
      <w:r>
        <w:rPr>
          <w:rFonts w:asciiTheme="majorHAnsi" w:eastAsiaTheme="majorEastAsia" w:hAnsiTheme="majorHAnsi" w:cstheme="majorBidi"/>
          <w:color w:val="2F5496" w:themeColor="accent1" w:themeShade="BF"/>
          <w:sz w:val="26"/>
          <w:szCs w:val="26"/>
        </w:rPr>
        <w:t>oute</w:t>
      </w:r>
      <w:r w:rsidR="006A3412">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table. See example below.</w:t>
      </w:r>
    </w:p>
    <w:p w14:paraId="26F2E1E7" w14:textId="77777777" w:rsidR="002123BF" w:rsidRPr="00843725" w:rsidRDefault="002123BF">
      <w:pPr>
        <w:rPr>
          <w:rFonts w:asciiTheme="majorHAnsi" w:eastAsiaTheme="majorEastAsia" w:hAnsiTheme="majorHAnsi" w:cstheme="majorBidi"/>
          <w:color w:val="2F5496" w:themeColor="accent1" w:themeShade="BF"/>
          <w:sz w:val="26"/>
          <w:szCs w:val="26"/>
        </w:rPr>
      </w:pPr>
    </w:p>
    <w:p w14:paraId="01C45B3B" w14:textId="18FEED0F" w:rsidR="00843725" w:rsidRDefault="002123BF">
      <w:r>
        <w:rPr>
          <w:rFonts w:asciiTheme="majorHAnsi" w:eastAsiaTheme="majorEastAsia" w:hAnsiTheme="majorHAnsi" w:cstheme="majorBidi"/>
          <w:noProof/>
          <w:color w:val="2F5496" w:themeColor="accent1" w:themeShade="BF"/>
          <w:sz w:val="26"/>
          <w:szCs w:val="26"/>
        </w:rPr>
        <w:drawing>
          <wp:inline distT="0" distB="0" distL="0" distR="0" wp14:anchorId="4BFEB0DD" wp14:editId="1C77653F">
            <wp:extent cx="5943600" cy="20770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1-21 at 15.01.3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inline>
        </w:drawing>
      </w:r>
    </w:p>
    <w:p w14:paraId="06D91751" w14:textId="5160411C" w:rsidR="002123BF" w:rsidRDefault="002123BF"/>
    <w:p w14:paraId="74AEC255" w14:textId="14EE2B29" w:rsidR="002123BF" w:rsidRDefault="002123BF">
      <w:pPr>
        <w:rPr>
          <w:rFonts w:asciiTheme="majorHAnsi" w:eastAsiaTheme="majorEastAsia" w:hAnsiTheme="majorHAnsi" w:cstheme="majorBidi"/>
          <w:color w:val="2F5496" w:themeColor="accent1" w:themeShade="BF"/>
          <w:sz w:val="26"/>
          <w:szCs w:val="26"/>
        </w:rPr>
      </w:pPr>
      <w:r w:rsidRPr="002123BF">
        <w:rPr>
          <w:rFonts w:asciiTheme="majorHAnsi" w:eastAsiaTheme="majorEastAsia" w:hAnsiTheme="majorHAnsi" w:cstheme="majorBidi"/>
          <w:color w:val="2F5496" w:themeColor="accent1" w:themeShade="BF"/>
          <w:sz w:val="26"/>
          <w:szCs w:val="26"/>
        </w:rPr>
        <w:t xml:space="preserve">If the Subnets are not associated to the </w:t>
      </w:r>
      <w:r w:rsidR="006A3412">
        <w:rPr>
          <w:rFonts w:asciiTheme="majorHAnsi" w:eastAsiaTheme="majorEastAsia" w:hAnsiTheme="majorHAnsi" w:cstheme="majorBidi"/>
          <w:color w:val="2F5496" w:themeColor="accent1" w:themeShade="BF"/>
          <w:sz w:val="26"/>
          <w:szCs w:val="26"/>
        </w:rPr>
        <w:t>r</w:t>
      </w:r>
      <w:r w:rsidRPr="002123BF">
        <w:rPr>
          <w:rFonts w:asciiTheme="majorHAnsi" w:eastAsiaTheme="majorEastAsia" w:hAnsiTheme="majorHAnsi" w:cstheme="majorBidi"/>
          <w:color w:val="2F5496" w:themeColor="accent1" w:themeShade="BF"/>
          <w:sz w:val="26"/>
          <w:szCs w:val="26"/>
        </w:rPr>
        <w:t>oute</w:t>
      </w:r>
      <w:r w:rsidR="006A3412">
        <w:rPr>
          <w:rFonts w:asciiTheme="majorHAnsi" w:eastAsiaTheme="majorEastAsia" w:hAnsiTheme="majorHAnsi" w:cstheme="majorBidi"/>
          <w:color w:val="2F5496" w:themeColor="accent1" w:themeShade="BF"/>
          <w:sz w:val="26"/>
          <w:szCs w:val="26"/>
        </w:rPr>
        <w:t xml:space="preserve"> </w:t>
      </w:r>
      <w:r w:rsidRPr="002123BF">
        <w:rPr>
          <w:rFonts w:asciiTheme="majorHAnsi" w:eastAsiaTheme="majorEastAsia" w:hAnsiTheme="majorHAnsi" w:cstheme="majorBidi"/>
          <w:color w:val="2F5496" w:themeColor="accent1" w:themeShade="BF"/>
          <w:sz w:val="26"/>
          <w:szCs w:val="26"/>
        </w:rPr>
        <w:t>table, do this by yourself</w:t>
      </w:r>
      <w:r>
        <w:rPr>
          <w:rFonts w:asciiTheme="majorHAnsi" w:eastAsiaTheme="majorEastAsia" w:hAnsiTheme="majorHAnsi" w:cstheme="majorBidi"/>
          <w:color w:val="2F5496" w:themeColor="accent1" w:themeShade="BF"/>
          <w:sz w:val="26"/>
          <w:szCs w:val="26"/>
        </w:rPr>
        <w:t>. Click on “Associate”.</w:t>
      </w:r>
    </w:p>
    <w:p w14:paraId="5045DD22" w14:textId="23414D66" w:rsidR="002123BF" w:rsidRDefault="002123BF">
      <w:pPr>
        <w:rPr>
          <w:rFonts w:asciiTheme="majorHAnsi" w:eastAsiaTheme="majorEastAsia" w:hAnsiTheme="majorHAnsi" w:cstheme="majorBidi"/>
          <w:color w:val="2F5496" w:themeColor="accent1" w:themeShade="BF"/>
          <w:sz w:val="26"/>
          <w:szCs w:val="26"/>
        </w:rPr>
      </w:pPr>
    </w:p>
    <w:p w14:paraId="26F34646" w14:textId="0A32A535" w:rsidR="002123BF" w:rsidRPr="002A4A93" w:rsidRDefault="002123B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0614C9A" wp14:editId="60F81076">
            <wp:extent cx="5943600" cy="3037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1-21 at 15.00.3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14:paraId="5C600611" w14:textId="77777777" w:rsidR="008B3D5D" w:rsidRDefault="008B3D5D"/>
    <w:p w14:paraId="17D92636" w14:textId="17365CB2" w:rsidR="002123BF" w:rsidRPr="002123BF" w:rsidRDefault="002123B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Associate all related Subnets to this </w:t>
      </w:r>
      <w:r w:rsidR="006A3412">
        <w:rPr>
          <w:rFonts w:asciiTheme="majorHAnsi" w:eastAsiaTheme="majorEastAsia" w:hAnsiTheme="majorHAnsi" w:cstheme="majorBidi"/>
          <w:color w:val="2F5496" w:themeColor="accent1" w:themeShade="BF"/>
          <w:sz w:val="26"/>
          <w:szCs w:val="26"/>
        </w:rPr>
        <w:t>r</w:t>
      </w:r>
      <w:r>
        <w:rPr>
          <w:rFonts w:asciiTheme="majorHAnsi" w:eastAsiaTheme="majorEastAsia" w:hAnsiTheme="majorHAnsi" w:cstheme="majorBidi"/>
          <w:color w:val="2F5496" w:themeColor="accent1" w:themeShade="BF"/>
          <w:sz w:val="26"/>
          <w:szCs w:val="26"/>
        </w:rPr>
        <w:t>oute</w:t>
      </w:r>
      <w:r w:rsidR="006A3412">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table. Repeat this step so long if you have added all subnets.</w:t>
      </w:r>
    </w:p>
    <w:p w14:paraId="6F831A67" w14:textId="77777777" w:rsidR="002123BF" w:rsidRPr="002123BF" w:rsidRDefault="002123BF">
      <w:pPr>
        <w:rPr>
          <w:rFonts w:asciiTheme="majorHAnsi" w:eastAsiaTheme="majorEastAsia" w:hAnsiTheme="majorHAnsi" w:cstheme="majorBidi"/>
          <w:color w:val="2F5496" w:themeColor="accent1" w:themeShade="BF"/>
          <w:sz w:val="26"/>
          <w:szCs w:val="26"/>
        </w:rPr>
      </w:pPr>
    </w:p>
    <w:p w14:paraId="4F8236A7" w14:textId="56B21C08" w:rsidR="00843725" w:rsidRDefault="00843725" w:rsidP="002125AA">
      <w:pPr>
        <w:jc w:val="center"/>
      </w:pPr>
      <w:r>
        <w:rPr>
          <w:noProof/>
        </w:rPr>
        <w:lastRenderedPageBreak/>
        <w:drawing>
          <wp:inline distT="0" distB="0" distL="0" distR="0" wp14:anchorId="46C014F8" wp14:editId="12014F96">
            <wp:extent cx="3955312" cy="18310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1-21 at 15.01.2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485" cy="1834343"/>
                    </a:xfrm>
                    <a:prstGeom prst="rect">
                      <a:avLst/>
                    </a:prstGeom>
                  </pic:spPr>
                </pic:pic>
              </a:graphicData>
            </a:graphic>
          </wp:inline>
        </w:drawing>
      </w:r>
    </w:p>
    <w:p w14:paraId="3C355789" w14:textId="2445FDBC" w:rsidR="008B3D5D" w:rsidRDefault="008B3D5D">
      <w:pPr>
        <w:rPr>
          <w:rFonts w:asciiTheme="majorHAnsi" w:eastAsiaTheme="majorEastAsia" w:hAnsiTheme="majorHAnsi" w:cstheme="majorBidi"/>
          <w:color w:val="2F5496" w:themeColor="accent1" w:themeShade="BF"/>
          <w:sz w:val="26"/>
          <w:szCs w:val="26"/>
        </w:rPr>
      </w:pPr>
    </w:p>
    <w:p w14:paraId="2C23D0CB" w14:textId="0DC151C3" w:rsidR="000849F8" w:rsidRDefault="001C648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This is not really needed that the traffic is passing, but it is needed to use “effective routes”</w:t>
      </w:r>
    </w:p>
    <w:p w14:paraId="5C248CF9" w14:textId="26D1CB3E" w:rsidR="001C648E" w:rsidRDefault="001C648E">
      <w:pPr>
        <w:rPr>
          <w:rFonts w:asciiTheme="majorHAnsi" w:eastAsiaTheme="majorEastAsia" w:hAnsiTheme="majorHAnsi" w:cstheme="majorBidi"/>
          <w:color w:val="2F5496" w:themeColor="accent1" w:themeShade="BF"/>
          <w:sz w:val="26"/>
          <w:szCs w:val="26"/>
        </w:rPr>
      </w:pPr>
    </w:p>
    <w:p w14:paraId="596EC970" w14:textId="77777777" w:rsidR="002A4A93" w:rsidRDefault="002A4A93">
      <w:pPr>
        <w:rPr>
          <w:rFonts w:asciiTheme="majorHAnsi" w:eastAsiaTheme="majorEastAsia" w:hAnsiTheme="majorHAnsi" w:cstheme="majorBidi"/>
          <w:color w:val="2F5496" w:themeColor="accent1" w:themeShade="BF"/>
          <w:sz w:val="26"/>
          <w:szCs w:val="26"/>
        </w:rPr>
      </w:pPr>
    </w:p>
    <w:p w14:paraId="17958664" w14:textId="3C9248D8" w:rsidR="003805BC" w:rsidRDefault="003805BC" w:rsidP="0092395C">
      <w:pPr>
        <w:pStyle w:val="Heading3"/>
        <w:numPr>
          <w:ilvl w:val="2"/>
          <w:numId w:val="5"/>
        </w:numPr>
      </w:pPr>
      <w:bookmarkStart w:id="49" w:name="_Toc3360610"/>
      <w:r w:rsidRPr="008B3D5D">
        <w:t xml:space="preserve">Review </w:t>
      </w:r>
      <w:r w:rsidR="008B3D5D">
        <w:t>Azure Virtual Networks</w:t>
      </w:r>
      <w:bookmarkEnd w:id="49"/>
    </w:p>
    <w:p w14:paraId="17A62D3E" w14:textId="6AD5B249" w:rsidR="008B3D5D" w:rsidRPr="008B3D5D" w:rsidRDefault="008B3D5D" w:rsidP="008B3D5D">
      <w:pPr>
        <w:rPr>
          <w:rFonts w:asciiTheme="majorHAnsi" w:eastAsiaTheme="majorEastAsia" w:hAnsiTheme="majorHAnsi" w:cstheme="majorBidi"/>
          <w:color w:val="2F5496" w:themeColor="accent1" w:themeShade="BF"/>
          <w:sz w:val="26"/>
          <w:szCs w:val="26"/>
        </w:rPr>
      </w:pPr>
    </w:p>
    <w:p w14:paraId="23257AE1" w14:textId="3554B41B" w:rsidR="008B3D5D" w:rsidRPr="008B3D5D" w:rsidRDefault="008B3D5D" w:rsidP="008B3D5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Part we have to review does the VNet Peering in both Resource Group (RG) are right. At first check the Virtual Network (VNet) in your Transit RG.</w:t>
      </w:r>
    </w:p>
    <w:p w14:paraId="2BBC9157" w14:textId="0D8E515E" w:rsidR="008B3D5D" w:rsidRDefault="008B3D5D" w:rsidP="008B3D5D">
      <w:pPr>
        <w:rPr>
          <w:rFonts w:asciiTheme="majorHAnsi" w:eastAsiaTheme="majorEastAsia" w:hAnsiTheme="majorHAnsi" w:cstheme="majorBidi"/>
          <w:color w:val="2F5496" w:themeColor="accent1" w:themeShade="BF"/>
          <w:sz w:val="26"/>
          <w:szCs w:val="26"/>
        </w:rPr>
      </w:pPr>
    </w:p>
    <w:p w14:paraId="27D449A8" w14:textId="3E24F70C" w:rsidR="008B3D5D" w:rsidRPr="008B3D5D" w:rsidRDefault="008B3D5D" w:rsidP="002125AA">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B26695E" wp14:editId="107B4741">
            <wp:extent cx="5029200" cy="25043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1-21 at 15.03.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3948" cy="2506756"/>
                    </a:xfrm>
                    <a:prstGeom prst="rect">
                      <a:avLst/>
                    </a:prstGeom>
                  </pic:spPr>
                </pic:pic>
              </a:graphicData>
            </a:graphic>
          </wp:inline>
        </w:drawing>
      </w:r>
    </w:p>
    <w:p w14:paraId="0480E310" w14:textId="37C43300" w:rsidR="008B3D5D" w:rsidRDefault="008B3D5D" w:rsidP="008B3D5D">
      <w:pPr>
        <w:rPr>
          <w:rFonts w:asciiTheme="majorHAnsi" w:eastAsiaTheme="majorEastAsia" w:hAnsiTheme="majorHAnsi" w:cstheme="majorBidi"/>
          <w:color w:val="2F5496" w:themeColor="accent1" w:themeShade="BF"/>
          <w:sz w:val="26"/>
          <w:szCs w:val="26"/>
        </w:rPr>
      </w:pPr>
    </w:p>
    <w:p w14:paraId="7CE547BC" w14:textId="26679502" w:rsidR="008B3D5D" w:rsidRDefault="008B3D5D" w:rsidP="008B3D5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In the Transit VNet click on “Peerings” in the left column. </w:t>
      </w:r>
      <w:r w:rsidR="00C602C1">
        <w:rPr>
          <w:rFonts w:asciiTheme="majorHAnsi" w:eastAsiaTheme="majorEastAsia" w:hAnsiTheme="majorHAnsi" w:cstheme="majorBidi"/>
          <w:color w:val="2F5496" w:themeColor="accent1" w:themeShade="BF"/>
          <w:sz w:val="26"/>
          <w:szCs w:val="26"/>
        </w:rPr>
        <w:t>When there is a peering existing click on it to review if the settings are right. When there is no peering visible, go directly to next step and create it by yourself.</w:t>
      </w:r>
    </w:p>
    <w:p w14:paraId="63B0BF62" w14:textId="77777777" w:rsidR="008B3D5D" w:rsidRDefault="008B3D5D" w:rsidP="008B3D5D">
      <w:pPr>
        <w:rPr>
          <w:rFonts w:asciiTheme="majorHAnsi" w:eastAsiaTheme="majorEastAsia" w:hAnsiTheme="majorHAnsi" w:cstheme="majorBidi"/>
          <w:color w:val="2F5496" w:themeColor="accent1" w:themeShade="BF"/>
          <w:sz w:val="26"/>
          <w:szCs w:val="26"/>
        </w:rPr>
      </w:pPr>
    </w:p>
    <w:p w14:paraId="3306B5CE" w14:textId="1BA41D23" w:rsidR="008B3D5D" w:rsidRPr="008B3D5D" w:rsidRDefault="008B3D5D" w:rsidP="002125AA">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01FE9711" wp14:editId="0DDDF400">
            <wp:extent cx="5185774" cy="23923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21 at 15.03.1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0084" cy="2394314"/>
                    </a:xfrm>
                    <a:prstGeom prst="rect">
                      <a:avLst/>
                    </a:prstGeom>
                  </pic:spPr>
                </pic:pic>
              </a:graphicData>
            </a:graphic>
          </wp:inline>
        </w:drawing>
      </w:r>
    </w:p>
    <w:p w14:paraId="43123AC0" w14:textId="16E66DA8" w:rsidR="00C602C1" w:rsidRDefault="00C602C1" w:rsidP="008B3D5D">
      <w:pPr>
        <w:rPr>
          <w:rFonts w:asciiTheme="majorHAnsi" w:eastAsiaTheme="majorEastAsia" w:hAnsiTheme="majorHAnsi" w:cstheme="majorBidi"/>
          <w:color w:val="2F5496" w:themeColor="accent1" w:themeShade="BF"/>
          <w:sz w:val="26"/>
          <w:szCs w:val="26"/>
        </w:rPr>
      </w:pPr>
    </w:p>
    <w:p w14:paraId="0CE0A9CE" w14:textId="70D73C31" w:rsidR="00C602C1" w:rsidRDefault="00C602C1" w:rsidP="008B3D5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The settings in the Transit VNet peering should looks like this. Is this not the case change it and click on “Save”.</w:t>
      </w:r>
    </w:p>
    <w:p w14:paraId="0C2D1C5D" w14:textId="77777777" w:rsidR="00C602C1" w:rsidRDefault="00C602C1" w:rsidP="008B3D5D">
      <w:pPr>
        <w:rPr>
          <w:rFonts w:asciiTheme="majorHAnsi" w:eastAsiaTheme="majorEastAsia" w:hAnsiTheme="majorHAnsi" w:cstheme="majorBidi"/>
          <w:color w:val="2F5496" w:themeColor="accent1" w:themeShade="BF"/>
          <w:sz w:val="26"/>
          <w:szCs w:val="26"/>
        </w:rPr>
      </w:pPr>
    </w:p>
    <w:p w14:paraId="293F2CC3" w14:textId="39A5D94D" w:rsidR="00C602C1" w:rsidRDefault="00C602C1" w:rsidP="00C602C1">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867ACFC" wp14:editId="016C4D9E">
            <wp:extent cx="2923953" cy="33828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1-21 at 15.03.0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23953" cy="3382851"/>
                    </a:xfrm>
                    <a:prstGeom prst="rect">
                      <a:avLst/>
                    </a:prstGeom>
                  </pic:spPr>
                </pic:pic>
              </a:graphicData>
            </a:graphic>
          </wp:inline>
        </w:drawing>
      </w:r>
    </w:p>
    <w:p w14:paraId="2A8E3DAF" w14:textId="02FBC1C9" w:rsidR="00C602C1" w:rsidRDefault="00C602C1" w:rsidP="008B3D5D">
      <w:pPr>
        <w:rPr>
          <w:rFonts w:asciiTheme="majorHAnsi" w:eastAsiaTheme="majorEastAsia" w:hAnsiTheme="majorHAnsi" w:cstheme="majorBidi"/>
          <w:color w:val="2F5496" w:themeColor="accent1" w:themeShade="BF"/>
          <w:sz w:val="26"/>
          <w:szCs w:val="26"/>
        </w:rPr>
      </w:pPr>
    </w:p>
    <w:p w14:paraId="0F45EFB9" w14:textId="21229C47" w:rsidR="00C602C1" w:rsidRDefault="00C602C1" w:rsidP="008B3D5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Repeat the above described steps for the Hub VNet. Below you can find the settings of </w:t>
      </w:r>
      <w:r w:rsidR="006A3412">
        <w:rPr>
          <w:rFonts w:asciiTheme="majorHAnsi" w:eastAsiaTheme="majorEastAsia" w:hAnsiTheme="majorHAnsi" w:cstheme="majorBidi"/>
          <w:color w:val="2F5496" w:themeColor="accent1" w:themeShade="BF"/>
          <w:sz w:val="26"/>
          <w:szCs w:val="26"/>
        </w:rPr>
        <w:t>r</w:t>
      </w:r>
      <w:r>
        <w:rPr>
          <w:rFonts w:asciiTheme="majorHAnsi" w:eastAsiaTheme="majorEastAsia" w:hAnsiTheme="majorHAnsi" w:cstheme="majorBidi"/>
          <w:color w:val="2F5496" w:themeColor="accent1" w:themeShade="BF"/>
          <w:sz w:val="26"/>
          <w:szCs w:val="26"/>
        </w:rPr>
        <w:t>oute</w:t>
      </w:r>
      <w:r w:rsidR="006A3412">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table. Please adopt the settings when it is not the same.</w:t>
      </w:r>
    </w:p>
    <w:p w14:paraId="6B22AF43" w14:textId="77777777" w:rsidR="00C602C1" w:rsidRDefault="00C602C1" w:rsidP="008B3D5D">
      <w:pPr>
        <w:rPr>
          <w:rFonts w:asciiTheme="majorHAnsi" w:eastAsiaTheme="majorEastAsia" w:hAnsiTheme="majorHAnsi" w:cstheme="majorBidi"/>
          <w:color w:val="2F5496" w:themeColor="accent1" w:themeShade="BF"/>
          <w:sz w:val="26"/>
          <w:szCs w:val="26"/>
        </w:rPr>
      </w:pPr>
    </w:p>
    <w:p w14:paraId="021DEE79" w14:textId="750DB7C3" w:rsidR="00C602C1" w:rsidRDefault="00C602C1" w:rsidP="00C602C1">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4CDCB71D" wp14:editId="6ABD809C">
            <wp:extent cx="2934172" cy="341567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22 at 10.21.1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5185" cy="3416858"/>
                    </a:xfrm>
                    <a:prstGeom prst="rect">
                      <a:avLst/>
                    </a:prstGeom>
                  </pic:spPr>
                </pic:pic>
              </a:graphicData>
            </a:graphic>
          </wp:inline>
        </w:drawing>
      </w:r>
    </w:p>
    <w:p w14:paraId="55D35F85" w14:textId="2904434A" w:rsidR="00DB6B06" w:rsidRDefault="00DB6B06" w:rsidP="000849F8">
      <w:pPr>
        <w:rPr>
          <w:rFonts w:asciiTheme="majorHAnsi" w:eastAsiaTheme="majorEastAsia" w:hAnsiTheme="majorHAnsi" w:cstheme="majorBidi"/>
          <w:color w:val="2F5496" w:themeColor="accent1" w:themeShade="BF"/>
          <w:sz w:val="26"/>
          <w:szCs w:val="26"/>
        </w:rPr>
      </w:pPr>
    </w:p>
    <w:p w14:paraId="75A50E17" w14:textId="1A99CEAE" w:rsidR="00DB6B06" w:rsidRPr="008B3D5D" w:rsidRDefault="00DB6B06" w:rsidP="000849F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F380C52" w14:textId="53015957" w:rsidR="00450898" w:rsidRPr="008B3D5D" w:rsidRDefault="008B3D5D" w:rsidP="0092395C">
      <w:pPr>
        <w:pStyle w:val="Heading3"/>
        <w:numPr>
          <w:ilvl w:val="2"/>
          <w:numId w:val="5"/>
        </w:numPr>
      </w:pPr>
      <w:bookmarkStart w:id="50" w:name="_Toc3360611"/>
      <w:r w:rsidRPr="008B3D5D">
        <w:lastRenderedPageBreak/>
        <w:t>Review Firewall Virtual Router</w:t>
      </w:r>
      <w:bookmarkEnd w:id="50"/>
    </w:p>
    <w:p w14:paraId="29CABD63" w14:textId="05051721" w:rsidR="003805BC" w:rsidRDefault="003805BC">
      <w:pPr>
        <w:rPr>
          <w:rFonts w:asciiTheme="majorHAnsi" w:eastAsiaTheme="majorEastAsia" w:hAnsiTheme="majorHAnsi" w:cstheme="majorBidi"/>
          <w:color w:val="2F5496" w:themeColor="accent1" w:themeShade="BF"/>
          <w:sz w:val="26"/>
          <w:szCs w:val="26"/>
        </w:rPr>
      </w:pPr>
    </w:p>
    <w:p w14:paraId="68D1FFFD" w14:textId="2B0CA8DC" w:rsidR="001449D0" w:rsidRDefault="001449D0" w:rsidP="001449D0">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Part we have to review does the Virtual Routers on the Firewalls are right configured.</w:t>
      </w:r>
      <w:r w:rsidR="00E31E40">
        <w:rPr>
          <w:rFonts w:asciiTheme="majorHAnsi" w:eastAsiaTheme="majorEastAsia" w:hAnsiTheme="majorHAnsi" w:cstheme="majorBidi"/>
          <w:color w:val="2F5496" w:themeColor="accent1" w:themeShade="BF"/>
          <w:sz w:val="26"/>
          <w:szCs w:val="26"/>
        </w:rPr>
        <w:t xml:space="preserve"> At first check the “untrust-vr”. You should have at least two static routes.</w:t>
      </w:r>
    </w:p>
    <w:p w14:paraId="1FB6CD40" w14:textId="0C01EA8E" w:rsidR="00E31E40" w:rsidRDefault="00E31E40" w:rsidP="00394A42">
      <w:pPr>
        <w:pStyle w:val="ListParagraph"/>
        <w:numPr>
          <w:ilvl w:val="0"/>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DefaultGW_Untrust</w:t>
      </w:r>
    </w:p>
    <w:p w14:paraId="40900AB3" w14:textId="287A765D" w:rsidR="00E31E40" w:rsidRPr="00E31E40" w:rsidRDefault="00E31E40" w:rsidP="00394A42">
      <w:pPr>
        <w:pStyle w:val="ListParagraph"/>
        <w:numPr>
          <w:ilvl w:val="0"/>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AzureProbe-Untrust</w:t>
      </w:r>
    </w:p>
    <w:p w14:paraId="406CDAA4" w14:textId="77777777" w:rsidR="00E31E40" w:rsidRPr="008B3D5D" w:rsidRDefault="00E31E40" w:rsidP="001449D0">
      <w:pPr>
        <w:rPr>
          <w:rFonts w:asciiTheme="majorHAnsi" w:eastAsiaTheme="majorEastAsia" w:hAnsiTheme="majorHAnsi" w:cstheme="majorBidi"/>
          <w:color w:val="2F5496" w:themeColor="accent1" w:themeShade="BF"/>
          <w:sz w:val="26"/>
          <w:szCs w:val="26"/>
        </w:rPr>
      </w:pPr>
    </w:p>
    <w:p w14:paraId="2F54F1EE" w14:textId="7D1BA0A7" w:rsidR="001449D0" w:rsidRDefault="00E31E40">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39A1E1A" wp14:editId="50DBB86C">
            <wp:extent cx="5943600" cy="3206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22 at 10.56.5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27EF22D3" w14:textId="1C17D1BF" w:rsidR="00E31E40" w:rsidRDefault="00E31E40">
      <w:pPr>
        <w:rPr>
          <w:rFonts w:asciiTheme="majorHAnsi" w:eastAsiaTheme="majorEastAsia" w:hAnsiTheme="majorHAnsi" w:cstheme="majorBidi"/>
          <w:color w:val="2F5496" w:themeColor="accent1" w:themeShade="BF"/>
          <w:sz w:val="26"/>
          <w:szCs w:val="26"/>
        </w:rPr>
      </w:pPr>
    </w:p>
    <w:p w14:paraId="58D63EBD" w14:textId="5B9EF84A" w:rsidR="00E31E40" w:rsidRDefault="00E31E40">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You have to adopt now a new Static Route for your Hub Network. See my example below.</w:t>
      </w:r>
    </w:p>
    <w:p w14:paraId="7CA821F8" w14:textId="592C274B" w:rsidR="00E31E40" w:rsidRDefault="00E31E40">
      <w:pPr>
        <w:rPr>
          <w:rFonts w:asciiTheme="majorHAnsi" w:eastAsiaTheme="majorEastAsia" w:hAnsiTheme="majorHAnsi" w:cstheme="majorBidi"/>
          <w:color w:val="2F5496" w:themeColor="accent1" w:themeShade="BF"/>
          <w:sz w:val="26"/>
          <w:szCs w:val="26"/>
        </w:rPr>
      </w:pPr>
    </w:p>
    <w:p w14:paraId="0DEC605C" w14:textId="20A7D532" w:rsidR="00E31E40" w:rsidRDefault="00E31E40">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6085990" wp14:editId="10B60F67">
            <wp:extent cx="5943600" cy="1115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ic route u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115060"/>
                    </a:xfrm>
                    <a:prstGeom prst="rect">
                      <a:avLst/>
                    </a:prstGeom>
                  </pic:spPr>
                </pic:pic>
              </a:graphicData>
            </a:graphic>
          </wp:inline>
        </w:drawing>
      </w:r>
    </w:p>
    <w:p w14:paraId="7EE34E52" w14:textId="7AD089B9" w:rsidR="003C5D83" w:rsidRDefault="003C5D8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749F2985" w14:textId="21365C41" w:rsidR="003C5D83" w:rsidRDefault="003C5D83" w:rsidP="003C5D8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the “trust-vr”. You should have at least two static routes.</w:t>
      </w:r>
    </w:p>
    <w:p w14:paraId="1908B806" w14:textId="0A8AF274" w:rsidR="003C5D83" w:rsidRDefault="003C5D83" w:rsidP="00394A42">
      <w:pPr>
        <w:pStyle w:val="ListParagraph"/>
        <w:numPr>
          <w:ilvl w:val="0"/>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DefaultGW_trust</w:t>
      </w:r>
    </w:p>
    <w:p w14:paraId="7E887673" w14:textId="78DD3828" w:rsidR="003C5D83" w:rsidRPr="00E31E40" w:rsidRDefault="003C5D83" w:rsidP="00394A42">
      <w:pPr>
        <w:pStyle w:val="ListParagraph"/>
        <w:numPr>
          <w:ilvl w:val="0"/>
          <w:numId w:val="7"/>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AzureProbe-Trust</w:t>
      </w:r>
    </w:p>
    <w:p w14:paraId="5D5A84A2" w14:textId="77777777" w:rsidR="003C5D83" w:rsidRDefault="003C5D83">
      <w:pPr>
        <w:rPr>
          <w:rFonts w:asciiTheme="majorHAnsi" w:eastAsiaTheme="majorEastAsia" w:hAnsiTheme="majorHAnsi" w:cstheme="majorBidi"/>
          <w:color w:val="2F5496" w:themeColor="accent1" w:themeShade="BF"/>
          <w:sz w:val="26"/>
          <w:szCs w:val="26"/>
        </w:rPr>
      </w:pPr>
    </w:p>
    <w:p w14:paraId="59D46B3C" w14:textId="4389F382" w:rsidR="00E31E40" w:rsidRDefault="0050095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21F8C94" wp14:editId="594D2464">
            <wp:extent cx="5943600" cy="31870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1-22 at 11.03.4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1E4F9F24" w14:textId="6F98E48B" w:rsidR="003C5D83" w:rsidRDefault="003C5D83">
      <w:pPr>
        <w:rPr>
          <w:rFonts w:asciiTheme="majorHAnsi" w:eastAsiaTheme="majorEastAsia" w:hAnsiTheme="majorHAnsi" w:cstheme="majorBidi"/>
          <w:color w:val="2F5496" w:themeColor="accent1" w:themeShade="BF"/>
          <w:sz w:val="26"/>
          <w:szCs w:val="26"/>
        </w:rPr>
      </w:pPr>
    </w:p>
    <w:p w14:paraId="3BE59A63" w14:textId="2D5D9A3D" w:rsidR="003C5D83" w:rsidRDefault="003C5D83" w:rsidP="003C5D8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You have to adopt now a new Static Route for your Hub Network. See my example below.</w:t>
      </w:r>
    </w:p>
    <w:p w14:paraId="7AF2F05F" w14:textId="77777777" w:rsidR="003C5D83" w:rsidRDefault="003C5D83" w:rsidP="003C5D83">
      <w:pPr>
        <w:rPr>
          <w:rFonts w:asciiTheme="majorHAnsi" w:eastAsiaTheme="majorEastAsia" w:hAnsiTheme="majorHAnsi" w:cstheme="majorBidi"/>
          <w:color w:val="2F5496" w:themeColor="accent1" w:themeShade="BF"/>
          <w:sz w:val="26"/>
          <w:szCs w:val="26"/>
        </w:rPr>
      </w:pPr>
    </w:p>
    <w:p w14:paraId="578498BD" w14:textId="54FC6106" w:rsidR="003C5D83" w:rsidRDefault="003C5D8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5BE39A8" wp14:editId="11B37A0A">
            <wp:extent cx="5943600" cy="1059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22 at 12.02.1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5464B5CA" w14:textId="262E5E35" w:rsidR="003C5D83" w:rsidRPr="008B3D5D" w:rsidRDefault="003C5D8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0FAF76BD" w14:textId="5E14F1CB" w:rsidR="003805BC" w:rsidRDefault="003805BC" w:rsidP="0092395C">
      <w:pPr>
        <w:pStyle w:val="Heading3"/>
        <w:numPr>
          <w:ilvl w:val="2"/>
          <w:numId w:val="5"/>
        </w:numPr>
      </w:pPr>
      <w:bookmarkStart w:id="51" w:name="_Toc3360612"/>
      <w:r w:rsidRPr="008B3D5D">
        <w:lastRenderedPageBreak/>
        <w:t>Review Firewall Interfaces</w:t>
      </w:r>
      <w:bookmarkEnd w:id="51"/>
    </w:p>
    <w:p w14:paraId="31B8CDA4" w14:textId="029EC69B" w:rsidR="00E31E40" w:rsidRPr="004E56F7" w:rsidRDefault="00E31E40" w:rsidP="00E31E40">
      <w:pPr>
        <w:rPr>
          <w:rFonts w:asciiTheme="majorHAnsi" w:eastAsiaTheme="majorEastAsia" w:hAnsiTheme="majorHAnsi" w:cstheme="majorBidi"/>
          <w:color w:val="2F5496" w:themeColor="accent1" w:themeShade="BF"/>
          <w:sz w:val="26"/>
          <w:szCs w:val="26"/>
        </w:rPr>
      </w:pPr>
    </w:p>
    <w:p w14:paraId="2035E899" w14:textId="094867F8" w:rsidR="004E56F7" w:rsidRDefault="004E56F7" w:rsidP="00E31E40">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As next step we have to check if the Firewall interfaces are right configured. When a Load Balancer is attached is it important that on that </w:t>
      </w:r>
      <w:r w:rsidRPr="004E56F7">
        <w:rPr>
          <w:rFonts w:asciiTheme="majorHAnsi" w:eastAsiaTheme="majorEastAsia" w:hAnsiTheme="majorHAnsi" w:cstheme="majorBidi"/>
          <w:color w:val="2F5496" w:themeColor="accent1" w:themeShade="BF"/>
          <w:sz w:val="26"/>
          <w:szCs w:val="26"/>
        </w:rPr>
        <w:t>interface is a Management Profile attached for the Azure health probe. When the</w:t>
      </w:r>
      <w:r w:rsidR="00650EBC">
        <w:rPr>
          <w:rFonts w:asciiTheme="majorHAnsi" w:eastAsiaTheme="majorEastAsia" w:hAnsiTheme="majorHAnsi" w:cstheme="majorBidi"/>
          <w:color w:val="2F5496" w:themeColor="accent1" w:themeShade="BF"/>
          <w:sz w:val="26"/>
          <w:szCs w:val="26"/>
        </w:rPr>
        <w:t>re</w:t>
      </w:r>
      <w:r w:rsidRPr="004E56F7">
        <w:rPr>
          <w:rFonts w:asciiTheme="majorHAnsi" w:eastAsiaTheme="majorEastAsia" w:hAnsiTheme="majorHAnsi" w:cstheme="majorBidi"/>
          <w:color w:val="2F5496" w:themeColor="accent1" w:themeShade="BF"/>
          <w:sz w:val="26"/>
          <w:szCs w:val="26"/>
        </w:rPr>
        <w:t xml:space="preserve"> is no profile attached</w:t>
      </w:r>
      <w:r>
        <w:rPr>
          <w:rFonts w:asciiTheme="majorHAnsi" w:eastAsiaTheme="majorEastAsia" w:hAnsiTheme="majorHAnsi" w:cstheme="majorBidi"/>
          <w:color w:val="2F5496" w:themeColor="accent1" w:themeShade="BF"/>
          <w:sz w:val="26"/>
          <w:szCs w:val="26"/>
        </w:rPr>
        <w:t xml:space="preserve"> do this please by yourself.</w:t>
      </w:r>
    </w:p>
    <w:p w14:paraId="6A0840D5" w14:textId="77777777" w:rsidR="004E56F7" w:rsidRPr="004E56F7" w:rsidRDefault="004E56F7" w:rsidP="00E31E40">
      <w:pPr>
        <w:rPr>
          <w:rFonts w:asciiTheme="majorHAnsi" w:eastAsiaTheme="majorEastAsia" w:hAnsiTheme="majorHAnsi" w:cstheme="majorBidi"/>
          <w:color w:val="2F5496" w:themeColor="accent1" w:themeShade="BF"/>
          <w:sz w:val="26"/>
          <w:szCs w:val="26"/>
        </w:rPr>
      </w:pPr>
    </w:p>
    <w:p w14:paraId="47A4450F" w14:textId="37AC08C7" w:rsidR="004E56F7" w:rsidRDefault="004E56F7" w:rsidP="00E31E40">
      <w:r>
        <w:rPr>
          <w:noProof/>
        </w:rPr>
        <w:drawing>
          <wp:inline distT="0" distB="0" distL="0" distR="0" wp14:anchorId="5DD99E3F" wp14:editId="146BFBA4">
            <wp:extent cx="5943600" cy="1097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1-22 at 13.34.5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097280"/>
                    </a:xfrm>
                    <a:prstGeom prst="rect">
                      <a:avLst/>
                    </a:prstGeom>
                  </pic:spPr>
                </pic:pic>
              </a:graphicData>
            </a:graphic>
          </wp:inline>
        </w:drawing>
      </w:r>
    </w:p>
    <w:p w14:paraId="2EDEEE70" w14:textId="5930AE74" w:rsidR="004E56F7" w:rsidRPr="004E56F7" w:rsidRDefault="004E56F7" w:rsidP="00E31E40">
      <w:pPr>
        <w:rPr>
          <w:rFonts w:asciiTheme="majorHAnsi" w:eastAsiaTheme="majorEastAsia" w:hAnsiTheme="majorHAnsi" w:cstheme="majorBidi"/>
          <w:color w:val="2F5496" w:themeColor="accent1" w:themeShade="BF"/>
          <w:sz w:val="26"/>
          <w:szCs w:val="26"/>
        </w:rPr>
      </w:pPr>
    </w:p>
    <w:p w14:paraId="3BA17906" w14:textId="336881B1" w:rsidR="004E56F7" w:rsidRPr="004E56F7" w:rsidRDefault="004E56F7" w:rsidP="00E31E40">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By default, is a Management Profile created (AzureProbe). Attach this profile to all needed interface where a Load Balancer is assigned.</w:t>
      </w:r>
    </w:p>
    <w:p w14:paraId="47DD3BAC" w14:textId="77777777" w:rsidR="004E56F7" w:rsidRPr="004E56F7" w:rsidRDefault="004E56F7" w:rsidP="00E31E40">
      <w:pPr>
        <w:rPr>
          <w:rFonts w:asciiTheme="majorHAnsi" w:eastAsiaTheme="majorEastAsia" w:hAnsiTheme="majorHAnsi" w:cstheme="majorBidi"/>
          <w:color w:val="2F5496" w:themeColor="accent1" w:themeShade="BF"/>
          <w:sz w:val="26"/>
          <w:szCs w:val="26"/>
        </w:rPr>
      </w:pPr>
    </w:p>
    <w:p w14:paraId="6896B779" w14:textId="0666A434" w:rsidR="003805BC" w:rsidRDefault="004E56F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9AE6445" wp14:editId="2A8897B3">
            <wp:extent cx="5943600" cy="3737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1-21 at 14.19.5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2AB61211" w14:textId="25DFF257" w:rsidR="004E56F7" w:rsidRDefault="004E56F7">
      <w:pPr>
        <w:rPr>
          <w:rFonts w:asciiTheme="majorHAnsi" w:eastAsiaTheme="majorEastAsia" w:hAnsiTheme="majorHAnsi" w:cstheme="majorBidi"/>
          <w:color w:val="2F5496" w:themeColor="accent1" w:themeShade="BF"/>
          <w:sz w:val="26"/>
          <w:szCs w:val="26"/>
        </w:rPr>
      </w:pPr>
    </w:p>
    <w:p w14:paraId="1B60B71E" w14:textId="1B51BD2B" w:rsidR="004E56F7" w:rsidRDefault="004E56F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9D2DE22" w14:textId="4C744EA4" w:rsidR="004E56F7" w:rsidRDefault="004E56F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In case there is nothing created, create one Management Profile with the following settings.</w:t>
      </w:r>
    </w:p>
    <w:p w14:paraId="280F107F" w14:textId="64F893B4" w:rsidR="004E56F7" w:rsidRDefault="004E56F7">
      <w:pPr>
        <w:rPr>
          <w:rFonts w:asciiTheme="majorHAnsi" w:eastAsiaTheme="majorEastAsia" w:hAnsiTheme="majorHAnsi" w:cstheme="majorBidi"/>
          <w:color w:val="2F5496" w:themeColor="accent1" w:themeShade="BF"/>
          <w:sz w:val="26"/>
          <w:szCs w:val="26"/>
        </w:rPr>
      </w:pPr>
    </w:p>
    <w:p w14:paraId="2F4749BE" w14:textId="24F9C032" w:rsidR="004E56F7" w:rsidRDefault="004E56F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CFF01D7" wp14:editId="62E8873D">
            <wp:extent cx="5943600" cy="4359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1-22 at 13.32.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359275"/>
                    </a:xfrm>
                    <a:prstGeom prst="rect">
                      <a:avLst/>
                    </a:prstGeom>
                  </pic:spPr>
                </pic:pic>
              </a:graphicData>
            </a:graphic>
          </wp:inline>
        </w:drawing>
      </w:r>
    </w:p>
    <w:p w14:paraId="1C4F171B" w14:textId="78B56A9F" w:rsidR="004E56F7" w:rsidRDefault="004E56F7">
      <w:pPr>
        <w:rPr>
          <w:rFonts w:asciiTheme="majorHAnsi" w:eastAsiaTheme="majorEastAsia" w:hAnsiTheme="majorHAnsi" w:cstheme="majorBidi"/>
          <w:color w:val="2F5496" w:themeColor="accent1" w:themeShade="BF"/>
          <w:sz w:val="26"/>
          <w:szCs w:val="26"/>
        </w:rPr>
      </w:pPr>
    </w:p>
    <w:p w14:paraId="62C85D74" w14:textId="6DEA9F97" w:rsidR="004272A5" w:rsidRDefault="004272A5">
      <w:pPr>
        <w:rPr>
          <w:rFonts w:asciiTheme="majorHAnsi" w:eastAsiaTheme="majorEastAsia" w:hAnsiTheme="majorHAnsi" w:cstheme="majorBidi"/>
          <w:color w:val="2F5496" w:themeColor="accent1" w:themeShade="BF"/>
          <w:sz w:val="26"/>
          <w:szCs w:val="26"/>
        </w:rPr>
      </w:pPr>
    </w:p>
    <w:p w14:paraId="5CF94F73" w14:textId="2FB0A1B1" w:rsidR="004272A5" w:rsidRDefault="004272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When you have created an Health Probe rule on Port 80 you have then to allow on the Interface Management Profile “HTTP”</w:t>
      </w:r>
    </w:p>
    <w:p w14:paraId="0E52D9B8" w14:textId="48CE9C4B" w:rsidR="004E56F7" w:rsidRDefault="000F791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5C94347" w14:textId="206E7DED" w:rsidR="000F7918" w:rsidRDefault="000F791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As next verify that on all configured interfaces the option “Automatically create default route pointing to default gateway provided by server” is unchecked. If this is not the case, uncheck this and commit the config</w:t>
      </w:r>
      <w:r w:rsidR="007462CF">
        <w:rPr>
          <w:rFonts w:asciiTheme="majorHAnsi" w:eastAsiaTheme="majorEastAsia" w:hAnsiTheme="majorHAnsi" w:cstheme="majorBidi"/>
          <w:color w:val="2F5496" w:themeColor="accent1" w:themeShade="BF"/>
          <w:sz w:val="26"/>
          <w:szCs w:val="26"/>
        </w:rPr>
        <w:t>uration</w:t>
      </w:r>
      <w:r>
        <w:rPr>
          <w:rFonts w:asciiTheme="majorHAnsi" w:eastAsiaTheme="majorEastAsia" w:hAnsiTheme="majorHAnsi" w:cstheme="majorBidi"/>
          <w:color w:val="2F5496" w:themeColor="accent1" w:themeShade="BF"/>
          <w:sz w:val="26"/>
          <w:szCs w:val="26"/>
        </w:rPr>
        <w:t>.</w:t>
      </w:r>
    </w:p>
    <w:p w14:paraId="1ED84692" w14:textId="77777777" w:rsidR="000F7918" w:rsidRDefault="000F7918">
      <w:pPr>
        <w:rPr>
          <w:rFonts w:asciiTheme="majorHAnsi" w:eastAsiaTheme="majorEastAsia" w:hAnsiTheme="majorHAnsi" w:cstheme="majorBidi"/>
          <w:color w:val="2F5496" w:themeColor="accent1" w:themeShade="BF"/>
          <w:sz w:val="26"/>
          <w:szCs w:val="26"/>
        </w:rPr>
      </w:pPr>
    </w:p>
    <w:p w14:paraId="13A30E2F" w14:textId="32551ACB" w:rsidR="000F7918" w:rsidRDefault="000F791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1D1CF49D" wp14:editId="1E7A9F33">
            <wp:extent cx="5943600" cy="31661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1-22 at 13.34.2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05F1A05C" w14:textId="03652605" w:rsidR="000F7918" w:rsidRDefault="000F7918">
      <w:pPr>
        <w:rPr>
          <w:rFonts w:asciiTheme="majorHAnsi" w:eastAsiaTheme="majorEastAsia" w:hAnsiTheme="majorHAnsi" w:cstheme="majorBidi"/>
          <w:color w:val="2F5496" w:themeColor="accent1" w:themeShade="BF"/>
          <w:sz w:val="26"/>
          <w:szCs w:val="26"/>
        </w:rPr>
      </w:pPr>
    </w:p>
    <w:p w14:paraId="5A70378D" w14:textId="77777777" w:rsidR="000F7918" w:rsidRPr="008B3D5D" w:rsidRDefault="000F7918">
      <w:pPr>
        <w:rPr>
          <w:rFonts w:asciiTheme="majorHAnsi" w:eastAsiaTheme="majorEastAsia" w:hAnsiTheme="majorHAnsi" w:cstheme="majorBidi"/>
          <w:color w:val="2F5496" w:themeColor="accent1" w:themeShade="BF"/>
          <w:sz w:val="26"/>
          <w:szCs w:val="26"/>
        </w:rPr>
      </w:pPr>
    </w:p>
    <w:p w14:paraId="0C321CB9" w14:textId="314A5233" w:rsidR="003805BC" w:rsidRDefault="003805BC" w:rsidP="0092395C">
      <w:pPr>
        <w:pStyle w:val="Heading3"/>
        <w:numPr>
          <w:ilvl w:val="2"/>
          <w:numId w:val="5"/>
        </w:numPr>
      </w:pPr>
      <w:bookmarkStart w:id="52" w:name="_Toc3360613"/>
      <w:r w:rsidRPr="008B3D5D">
        <w:t>Review Firewall NAT / Security Rules</w:t>
      </w:r>
      <w:bookmarkEnd w:id="52"/>
    </w:p>
    <w:p w14:paraId="0B4034E3" w14:textId="708A4191" w:rsidR="00300129" w:rsidRPr="00300129" w:rsidRDefault="00300129" w:rsidP="00300129">
      <w:pPr>
        <w:rPr>
          <w:rFonts w:asciiTheme="majorHAnsi" w:eastAsiaTheme="majorEastAsia" w:hAnsiTheme="majorHAnsi" w:cstheme="majorBidi"/>
          <w:color w:val="2F5496" w:themeColor="accent1" w:themeShade="BF"/>
          <w:sz w:val="26"/>
          <w:szCs w:val="26"/>
        </w:rPr>
      </w:pPr>
    </w:p>
    <w:p w14:paraId="6897700E" w14:textId="6852C3C6" w:rsidR="00300129" w:rsidRPr="00300129" w:rsidRDefault="00300129" w:rsidP="00300129">
      <w:pPr>
        <w:rPr>
          <w:rFonts w:asciiTheme="majorHAnsi" w:eastAsiaTheme="majorEastAsia" w:hAnsiTheme="majorHAnsi" w:cstheme="majorBidi"/>
          <w:color w:val="2F5496" w:themeColor="accent1" w:themeShade="BF"/>
          <w:sz w:val="26"/>
          <w:szCs w:val="26"/>
        </w:rPr>
      </w:pPr>
      <w:r w:rsidRPr="00300129">
        <w:rPr>
          <w:rFonts w:asciiTheme="majorHAnsi" w:eastAsiaTheme="majorEastAsia" w:hAnsiTheme="majorHAnsi" w:cstheme="majorBidi"/>
          <w:color w:val="2F5496" w:themeColor="accent1" w:themeShade="BF"/>
          <w:sz w:val="26"/>
          <w:szCs w:val="26"/>
        </w:rPr>
        <w:t>At least you</w:t>
      </w:r>
      <w:r w:rsidR="00650EBC">
        <w:rPr>
          <w:rFonts w:asciiTheme="majorHAnsi" w:eastAsiaTheme="majorEastAsia" w:hAnsiTheme="majorHAnsi" w:cstheme="majorBidi"/>
          <w:color w:val="2F5496" w:themeColor="accent1" w:themeShade="BF"/>
          <w:sz w:val="26"/>
          <w:szCs w:val="26"/>
        </w:rPr>
        <w:t xml:space="preserve"> should see</w:t>
      </w:r>
      <w:r w:rsidRPr="00300129">
        <w:rPr>
          <w:rFonts w:asciiTheme="majorHAnsi" w:eastAsiaTheme="majorEastAsia" w:hAnsiTheme="majorHAnsi" w:cstheme="majorBidi"/>
          <w:color w:val="2F5496" w:themeColor="accent1" w:themeShade="BF"/>
          <w:sz w:val="26"/>
          <w:szCs w:val="26"/>
        </w:rPr>
        <w:t xml:space="preserve"> the </w:t>
      </w:r>
      <w:r w:rsidR="00650EBC">
        <w:rPr>
          <w:rFonts w:asciiTheme="majorHAnsi" w:eastAsiaTheme="majorEastAsia" w:hAnsiTheme="majorHAnsi" w:cstheme="majorBidi"/>
          <w:color w:val="2F5496" w:themeColor="accent1" w:themeShade="BF"/>
          <w:sz w:val="26"/>
          <w:szCs w:val="26"/>
        </w:rPr>
        <w:t xml:space="preserve">following </w:t>
      </w:r>
      <w:r w:rsidRPr="00300129">
        <w:rPr>
          <w:rFonts w:asciiTheme="majorHAnsi" w:eastAsiaTheme="majorEastAsia" w:hAnsiTheme="majorHAnsi" w:cstheme="majorBidi"/>
          <w:color w:val="2F5496" w:themeColor="accent1" w:themeShade="BF"/>
          <w:sz w:val="26"/>
          <w:szCs w:val="26"/>
        </w:rPr>
        <w:t>Security Rule</w:t>
      </w:r>
      <w:r w:rsidR="00650EBC">
        <w:rPr>
          <w:rFonts w:asciiTheme="majorHAnsi" w:eastAsiaTheme="majorEastAsia" w:hAnsiTheme="majorHAnsi" w:cstheme="majorBidi"/>
          <w:color w:val="2F5496" w:themeColor="accent1" w:themeShade="BF"/>
          <w:sz w:val="26"/>
          <w:szCs w:val="26"/>
        </w:rPr>
        <w:t>s.</w:t>
      </w:r>
      <w:r>
        <w:rPr>
          <w:rFonts w:asciiTheme="majorHAnsi" w:eastAsiaTheme="majorEastAsia" w:hAnsiTheme="majorHAnsi" w:cstheme="majorBidi"/>
          <w:color w:val="2F5496" w:themeColor="accent1" w:themeShade="BF"/>
          <w:sz w:val="26"/>
          <w:szCs w:val="26"/>
        </w:rPr>
        <w:t xml:space="preserve"> The “Allow Any” Security Rule is in the beginning only there to be </w:t>
      </w:r>
      <w:r w:rsidR="00650EBC">
        <w:rPr>
          <w:rFonts w:asciiTheme="majorHAnsi" w:eastAsiaTheme="majorEastAsia" w:hAnsiTheme="majorHAnsi" w:cstheme="majorBidi"/>
          <w:color w:val="2F5496" w:themeColor="accent1" w:themeShade="BF"/>
          <w:sz w:val="26"/>
          <w:szCs w:val="26"/>
        </w:rPr>
        <w:t>safe</w:t>
      </w:r>
      <w:r>
        <w:rPr>
          <w:rFonts w:asciiTheme="majorHAnsi" w:eastAsiaTheme="majorEastAsia" w:hAnsiTheme="majorHAnsi" w:cstheme="majorBidi"/>
          <w:color w:val="2F5496" w:themeColor="accent1" w:themeShade="BF"/>
          <w:sz w:val="26"/>
          <w:szCs w:val="26"/>
        </w:rPr>
        <w:t xml:space="preserve"> that the Firewall is not blocking any traffic. This Rule should be </w:t>
      </w:r>
      <w:r w:rsidR="00650EBC">
        <w:rPr>
          <w:rFonts w:asciiTheme="majorHAnsi" w:eastAsiaTheme="majorEastAsia" w:hAnsiTheme="majorHAnsi" w:cstheme="majorBidi"/>
          <w:color w:val="2F5496" w:themeColor="accent1" w:themeShade="BF"/>
          <w:sz w:val="26"/>
          <w:szCs w:val="26"/>
        </w:rPr>
        <w:t>at the end disabled or deleted</w:t>
      </w:r>
      <w:r>
        <w:rPr>
          <w:rFonts w:asciiTheme="majorHAnsi" w:eastAsiaTheme="majorEastAsia" w:hAnsiTheme="majorHAnsi" w:cstheme="majorBidi"/>
          <w:color w:val="2F5496" w:themeColor="accent1" w:themeShade="BF"/>
          <w:sz w:val="26"/>
          <w:szCs w:val="26"/>
        </w:rPr>
        <w:t>.</w:t>
      </w:r>
    </w:p>
    <w:p w14:paraId="24CDA803" w14:textId="77777777" w:rsidR="00300129" w:rsidRDefault="00300129" w:rsidP="00300129"/>
    <w:p w14:paraId="5DDC2E32" w14:textId="00B34366" w:rsidR="00300129" w:rsidRDefault="00300129" w:rsidP="00300129">
      <w:r>
        <w:rPr>
          <w:rFonts w:asciiTheme="majorHAnsi" w:eastAsiaTheme="majorEastAsia" w:hAnsiTheme="majorHAnsi" w:cstheme="majorBidi"/>
          <w:noProof/>
          <w:color w:val="2F5496" w:themeColor="accent1" w:themeShade="BF"/>
          <w:sz w:val="26"/>
          <w:szCs w:val="26"/>
        </w:rPr>
        <w:drawing>
          <wp:inline distT="0" distB="0" distL="0" distR="0" wp14:anchorId="454F6B78" wp14:editId="57D3970A">
            <wp:extent cx="5943600" cy="1943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1-22 at 13.45.0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943735"/>
                    </a:xfrm>
                    <a:prstGeom prst="rect">
                      <a:avLst/>
                    </a:prstGeom>
                  </pic:spPr>
                </pic:pic>
              </a:graphicData>
            </a:graphic>
          </wp:inline>
        </w:drawing>
      </w:r>
    </w:p>
    <w:p w14:paraId="782D5E64" w14:textId="3F363D65" w:rsidR="00300129" w:rsidRPr="00300129" w:rsidRDefault="00300129" w:rsidP="00300129">
      <w:pPr>
        <w:rPr>
          <w:rFonts w:asciiTheme="majorHAnsi" w:eastAsiaTheme="majorEastAsia" w:hAnsiTheme="majorHAnsi" w:cstheme="majorBidi"/>
          <w:color w:val="2F5496" w:themeColor="accent1" w:themeShade="BF"/>
          <w:sz w:val="26"/>
          <w:szCs w:val="26"/>
        </w:rPr>
      </w:pPr>
    </w:p>
    <w:p w14:paraId="1EDE2B27" w14:textId="58418DE0" w:rsidR="00300129" w:rsidRDefault="00300129" w:rsidP="00300129">
      <w:pPr>
        <w:rPr>
          <w:rFonts w:asciiTheme="majorHAnsi" w:eastAsiaTheme="majorEastAsia" w:hAnsiTheme="majorHAnsi" w:cstheme="majorBidi"/>
          <w:color w:val="2F5496" w:themeColor="accent1" w:themeShade="BF"/>
          <w:sz w:val="26"/>
          <w:szCs w:val="26"/>
        </w:rPr>
      </w:pPr>
    </w:p>
    <w:p w14:paraId="65ECBBE4" w14:textId="45F0FAC9" w:rsidR="00300129" w:rsidRDefault="00300129" w:rsidP="00300129">
      <w:pPr>
        <w:rPr>
          <w:rFonts w:asciiTheme="majorHAnsi" w:eastAsiaTheme="majorEastAsia" w:hAnsiTheme="majorHAnsi" w:cstheme="majorBidi"/>
          <w:color w:val="2F5496" w:themeColor="accent1" w:themeShade="BF"/>
          <w:sz w:val="26"/>
          <w:szCs w:val="26"/>
        </w:rPr>
      </w:pPr>
    </w:p>
    <w:p w14:paraId="48D1CC82" w14:textId="4B443FD6" w:rsidR="00300129" w:rsidRDefault="00300129" w:rsidP="0030012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This is the minimum what you need for your initial Setup in Azure. When you want to have special traffic to a Webserver you have to create a rule for them. This is not done Automatically.</w:t>
      </w:r>
    </w:p>
    <w:p w14:paraId="05825935" w14:textId="77777777" w:rsidR="00300129" w:rsidRPr="00300129" w:rsidRDefault="00300129" w:rsidP="00300129">
      <w:pPr>
        <w:rPr>
          <w:rFonts w:asciiTheme="majorHAnsi" w:eastAsiaTheme="majorEastAsia" w:hAnsiTheme="majorHAnsi" w:cstheme="majorBidi"/>
          <w:color w:val="2F5496" w:themeColor="accent1" w:themeShade="BF"/>
          <w:sz w:val="26"/>
          <w:szCs w:val="26"/>
        </w:rPr>
      </w:pPr>
    </w:p>
    <w:p w14:paraId="7559391A" w14:textId="7B6238F6" w:rsidR="00300129" w:rsidRDefault="00300129" w:rsidP="00300129">
      <w:r>
        <w:rPr>
          <w:noProof/>
        </w:rPr>
        <w:drawing>
          <wp:inline distT="0" distB="0" distL="0" distR="0" wp14:anchorId="02301E45" wp14:editId="0898FF64">
            <wp:extent cx="5943600" cy="969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1-22 at 13.45.5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969645"/>
                    </a:xfrm>
                    <a:prstGeom prst="rect">
                      <a:avLst/>
                    </a:prstGeom>
                  </pic:spPr>
                </pic:pic>
              </a:graphicData>
            </a:graphic>
          </wp:inline>
        </w:drawing>
      </w:r>
    </w:p>
    <w:p w14:paraId="26C9BBE3" w14:textId="3EB10E8E" w:rsidR="003805BC" w:rsidRDefault="003805BC">
      <w:pPr>
        <w:rPr>
          <w:rFonts w:asciiTheme="majorHAnsi" w:eastAsiaTheme="majorEastAsia" w:hAnsiTheme="majorHAnsi" w:cstheme="majorBidi"/>
          <w:color w:val="2F5496" w:themeColor="accent1" w:themeShade="BF"/>
          <w:sz w:val="26"/>
          <w:szCs w:val="26"/>
        </w:rPr>
      </w:pPr>
    </w:p>
    <w:p w14:paraId="7C6F0546" w14:textId="653AEFFF" w:rsidR="00300129" w:rsidRDefault="00300129" w:rsidP="00F16B3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Case that there are not at least all Rules of them above deployed, create them by yourself and inform the Instructor about it.</w:t>
      </w:r>
    </w:p>
    <w:p w14:paraId="74C7FBE2" w14:textId="2115F3E3" w:rsidR="00300129" w:rsidRDefault="00300129">
      <w:pPr>
        <w:rPr>
          <w:rFonts w:asciiTheme="majorHAnsi" w:eastAsiaTheme="majorEastAsia" w:hAnsiTheme="majorHAnsi" w:cstheme="majorBidi"/>
          <w:color w:val="2F5496" w:themeColor="accent1" w:themeShade="BF"/>
          <w:sz w:val="26"/>
          <w:szCs w:val="26"/>
        </w:rPr>
      </w:pPr>
    </w:p>
    <w:p w14:paraId="623A14AB" w14:textId="77777777" w:rsidR="00F16B3E" w:rsidRPr="008B3D5D" w:rsidRDefault="00F16B3E">
      <w:pPr>
        <w:rPr>
          <w:rFonts w:asciiTheme="majorHAnsi" w:eastAsiaTheme="majorEastAsia" w:hAnsiTheme="majorHAnsi" w:cstheme="majorBidi"/>
          <w:color w:val="2F5496" w:themeColor="accent1" w:themeShade="BF"/>
          <w:sz w:val="26"/>
          <w:szCs w:val="26"/>
        </w:rPr>
      </w:pPr>
    </w:p>
    <w:p w14:paraId="2A0EA9DE" w14:textId="1D466436" w:rsidR="003805BC" w:rsidRPr="008B3D5D" w:rsidRDefault="003805BC" w:rsidP="0092395C">
      <w:pPr>
        <w:pStyle w:val="Heading3"/>
        <w:numPr>
          <w:ilvl w:val="2"/>
          <w:numId w:val="5"/>
        </w:numPr>
      </w:pPr>
      <w:bookmarkStart w:id="53" w:name="_Toc3360614"/>
      <w:r w:rsidRPr="008B3D5D">
        <w:t>Review Firewall Health Probe Traffic</w:t>
      </w:r>
      <w:bookmarkEnd w:id="53"/>
    </w:p>
    <w:p w14:paraId="307F234A" w14:textId="6937CFB7" w:rsidR="003805BC" w:rsidRDefault="003805BC">
      <w:pPr>
        <w:rPr>
          <w:rFonts w:asciiTheme="majorHAnsi" w:eastAsiaTheme="majorEastAsia" w:hAnsiTheme="majorHAnsi" w:cstheme="majorBidi"/>
          <w:color w:val="2F5496" w:themeColor="accent1" w:themeShade="BF"/>
          <w:sz w:val="26"/>
          <w:szCs w:val="26"/>
        </w:rPr>
      </w:pPr>
    </w:p>
    <w:p w14:paraId="1D289964" w14:textId="3B0F6C18" w:rsidR="00F16B3E" w:rsidRDefault="00F16B3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When everything is right configured you should be able to see the same traffic flow as blow</w:t>
      </w:r>
      <w:r w:rsidR="00B7154E">
        <w:rPr>
          <w:rFonts w:asciiTheme="majorHAnsi" w:eastAsiaTheme="majorEastAsia" w:hAnsiTheme="majorHAnsi" w:cstheme="majorBidi"/>
          <w:color w:val="2F5496" w:themeColor="accent1" w:themeShade="BF"/>
          <w:sz w:val="26"/>
          <w:szCs w:val="26"/>
        </w:rPr>
        <w:t>. In this case is it normal that the traffic on Port 80 in incomplete. Don’t worry about this.</w:t>
      </w:r>
    </w:p>
    <w:p w14:paraId="59B2B29A" w14:textId="377AAEA3" w:rsidR="00B7154E" w:rsidRDefault="00B7154E">
      <w:pPr>
        <w:rPr>
          <w:rFonts w:asciiTheme="majorHAnsi" w:eastAsiaTheme="majorEastAsia" w:hAnsiTheme="majorHAnsi" w:cstheme="majorBidi"/>
          <w:color w:val="2F5496" w:themeColor="accent1" w:themeShade="BF"/>
          <w:sz w:val="26"/>
          <w:szCs w:val="26"/>
        </w:rPr>
      </w:pPr>
    </w:p>
    <w:p w14:paraId="788A843E" w14:textId="76D02251" w:rsidR="00B7154E" w:rsidRDefault="00B7154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If your traffic doesn’t </w:t>
      </w:r>
      <w:r w:rsidR="007462CF">
        <w:rPr>
          <w:rFonts w:asciiTheme="majorHAnsi" w:eastAsiaTheme="majorEastAsia" w:hAnsiTheme="majorHAnsi" w:cstheme="majorBidi"/>
          <w:color w:val="2F5496" w:themeColor="accent1" w:themeShade="BF"/>
          <w:sz w:val="26"/>
          <w:szCs w:val="26"/>
        </w:rPr>
        <w:t>look</w:t>
      </w:r>
      <w:r>
        <w:rPr>
          <w:rFonts w:asciiTheme="majorHAnsi" w:eastAsiaTheme="majorEastAsia" w:hAnsiTheme="majorHAnsi" w:cstheme="majorBidi"/>
          <w:color w:val="2F5496" w:themeColor="accent1" w:themeShade="BF"/>
          <w:sz w:val="26"/>
          <w:szCs w:val="26"/>
        </w:rPr>
        <w:t xml:space="preserve"> like this below review the configuration from the previous steps or consult an Instructor.</w:t>
      </w:r>
    </w:p>
    <w:p w14:paraId="699F9803" w14:textId="77777777" w:rsidR="00F16B3E" w:rsidRDefault="00F16B3E">
      <w:pPr>
        <w:rPr>
          <w:rFonts w:asciiTheme="majorHAnsi" w:eastAsiaTheme="majorEastAsia" w:hAnsiTheme="majorHAnsi" w:cstheme="majorBidi"/>
          <w:color w:val="2F5496" w:themeColor="accent1" w:themeShade="BF"/>
          <w:sz w:val="26"/>
          <w:szCs w:val="26"/>
        </w:rPr>
      </w:pPr>
    </w:p>
    <w:p w14:paraId="0DA4C35D" w14:textId="060EE259" w:rsidR="00F16B3E" w:rsidRDefault="004272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040E363E" wp14:editId="4836C877">
            <wp:extent cx="5943600" cy="3259455"/>
            <wp:effectExtent l="0" t="0" r="0" b="4445"/>
            <wp:docPr id="1861067714" name="Picture 186106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7714" name="Screen Shot 2019-03-01 at 12.24.25.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01BD2FBA" w14:textId="56172642" w:rsidR="00F16B3E" w:rsidRPr="008B3D5D" w:rsidRDefault="00B7154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0DE7D899" w14:textId="49ECCC69" w:rsidR="003805BC" w:rsidRPr="008B3D5D" w:rsidRDefault="00B7154E" w:rsidP="0092395C">
      <w:pPr>
        <w:pStyle w:val="Heading2"/>
        <w:numPr>
          <w:ilvl w:val="1"/>
          <w:numId w:val="5"/>
        </w:numPr>
      </w:pPr>
      <w:bookmarkStart w:id="54" w:name="_Toc3360615"/>
      <w:r>
        <w:lastRenderedPageBreak/>
        <w:t xml:space="preserve">Configure / </w:t>
      </w:r>
      <w:r w:rsidR="003805BC" w:rsidRPr="008B3D5D">
        <w:t>Test Connection to the Web Server</w:t>
      </w:r>
      <w:bookmarkEnd w:id="54"/>
    </w:p>
    <w:p w14:paraId="07D2AC23" w14:textId="38227708" w:rsidR="003805BC" w:rsidRDefault="003805BC">
      <w:pPr>
        <w:rPr>
          <w:rFonts w:asciiTheme="majorHAnsi" w:eastAsiaTheme="majorEastAsia" w:hAnsiTheme="majorHAnsi" w:cstheme="majorBidi"/>
          <w:color w:val="2F5496" w:themeColor="accent1" w:themeShade="BF"/>
          <w:sz w:val="26"/>
          <w:szCs w:val="26"/>
        </w:rPr>
      </w:pPr>
    </w:p>
    <w:p w14:paraId="1D3D5037" w14:textId="18787D1D" w:rsidR="003805BC" w:rsidRDefault="00C638A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step we will configure at first the NAT Rules on the Firewall</w:t>
      </w:r>
      <w:r w:rsidR="007E26AD">
        <w:rPr>
          <w:rFonts w:asciiTheme="majorHAnsi" w:eastAsiaTheme="majorEastAsia" w:hAnsiTheme="majorHAnsi" w:cstheme="majorBidi"/>
          <w:color w:val="2F5496" w:themeColor="accent1" w:themeShade="BF"/>
          <w:sz w:val="26"/>
          <w:szCs w:val="26"/>
        </w:rPr>
        <w:t xml:space="preserve"> to access the Webserver</w:t>
      </w:r>
      <w:r w:rsidR="00C238C2">
        <w:rPr>
          <w:rFonts w:asciiTheme="majorHAnsi" w:eastAsiaTheme="majorEastAsia" w:hAnsiTheme="majorHAnsi" w:cstheme="majorBidi"/>
          <w:color w:val="2F5496" w:themeColor="accent1" w:themeShade="BF"/>
          <w:sz w:val="26"/>
          <w:szCs w:val="26"/>
        </w:rPr>
        <w:t xml:space="preserve"> in the Spoke Resource Group. In case you had already done the configuration of the NAT rule in the “all.yml” please review the rule.</w:t>
      </w:r>
    </w:p>
    <w:p w14:paraId="633A3DAA" w14:textId="66EC9699" w:rsidR="00C638AF" w:rsidRDefault="00C638AF">
      <w:pPr>
        <w:rPr>
          <w:rFonts w:asciiTheme="majorHAnsi" w:eastAsiaTheme="majorEastAsia" w:hAnsiTheme="majorHAnsi" w:cstheme="majorBidi"/>
          <w:color w:val="2F5496" w:themeColor="accent1" w:themeShade="BF"/>
          <w:sz w:val="26"/>
          <w:szCs w:val="26"/>
        </w:rPr>
      </w:pPr>
    </w:p>
    <w:p w14:paraId="5EDF2982" w14:textId="6B5F3D28" w:rsidR="008B29CE" w:rsidRDefault="00C638A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Now we have to create</w:t>
      </w:r>
      <w:r w:rsidR="000929C6">
        <w:rPr>
          <w:rFonts w:asciiTheme="majorHAnsi" w:eastAsiaTheme="majorEastAsia" w:hAnsiTheme="majorHAnsi" w:cstheme="majorBidi"/>
          <w:color w:val="2F5496" w:themeColor="accent1" w:themeShade="BF"/>
          <w:sz w:val="26"/>
          <w:szCs w:val="26"/>
        </w:rPr>
        <w:t>/update</w:t>
      </w:r>
      <w:r>
        <w:rPr>
          <w:rFonts w:asciiTheme="majorHAnsi" w:eastAsiaTheme="majorEastAsia" w:hAnsiTheme="majorHAnsi" w:cstheme="majorBidi"/>
          <w:color w:val="2F5496" w:themeColor="accent1" w:themeShade="BF"/>
          <w:sz w:val="26"/>
          <w:szCs w:val="26"/>
        </w:rPr>
        <w:t xml:space="preserve"> </w:t>
      </w:r>
      <w:r w:rsidR="000929C6">
        <w:rPr>
          <w:rFonts w:asciiTheme="majorHAnsi" w:eastAsiaTheme="majorEastAsia" w:hAnsiTheme="majorHAnsi" w:cstheme="majorBidi"/>
          <w:color w:val="2F5496" w:themeColor="accent1" w:themeShade="BF"/>
          <w:sz w:val="26"/>
          <w:szCs w:val="26"/>
        </w:rPr>
        <w:t>the</w:t>
      </w:r>
      <w:r>
        <w:rPr>
          <w:rFonts w:asciiTheme="majorHAnsi" w:eastAsiaTheme="majorEastAsia" w:hAnsiTheme="majorHAnsi" w:cstheme="majorBidi"/>
          <w:color w:val="2F5496" w:themeColor="accent1" w:themeShade="BF"/>
          <w:sz w:val="26"/>
          <w:szCs w:val="26"/>
        </w:rPr>
        <w:t xml:space="preserve"> NAT Rules that translate the traffic on </w:t>
      </w:r>
      <w:r w:rsidR="002F31EF">
        <w:rPr>
          <w:rFonts w:asciiTheme="majorHAnsi" w:eastAsiaTheme="majorEastAsia" w:hAnsiTheme="majorHAnsi" w:cstheme="majorBidi"/>
          <w:color w:val="2F5496" w:themeColor="accent1" w:themeShade="BF"/>
          <w:sz w:val="26"/>
          <w:szCs w:val="26"/>
        </w:rPr>
        <w:t>the</w:t>
      </w:r>
      <w:r w:rsidR="00C238C2">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“Untrust Interface” to the Web-Server IP address.</w:t>
      </w:r>
    </w:p>
    <w:p w14:paraId="3FBA08A3" w14:textId="5EEA3EA3" w:rsidR="00C238C2" w:rsidRDefault="00C238C2">
      <w:pPr>
        <w:rPr>
          <w:rFonts w:asciiTheme="majorHAnsi" w:eastAsiaTheme="majorEastAsia" w:hAnsiTheme="majorHAnsi" w:cstheme="majorBidi"/>
          <w:color w:val="2F5496" w:themeColor="accent1" w:themeShade="BF"/>
          <w:sz w:val="26"/>
          <w:szCs w:val="26"/>
        </w:rPr>
      </w:pPr>
    </w:p>
    <w:p w14:paraId="5B71E2DB" w14:textId="01754B8F" w:rsidR="00C238C2" w:rsidRDefault="00C238C2">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Replace the Destination address ip with your frontend IP of your Public Load balancer. In the Chapter </w:t>
      </w:r>
      <w:hyperlink w:anchor="_Review_Azure_Private/Public" w:history="1">
        <w:r w:rsidRPr="00C238C2">
          <w:rPr>
            <w:rStyle w:val="Hyperlink"/>
            <w:rFonts w:asciiTheme="majorHAnsi" w:eastAsiaTheme="majorEastAsia" w:hAnsiTheme="majorHAnsi" w:cstheme="majorBidi"/>
            <w:sz w:val="26"/>
            <w:szCs w:val="26"/>
          </w:rPr>
          <w:t>“Review Private/Public Load Balancer”</w:t>
        </w:r>
      </w:hyperlink>
      <w:r>
        <w:rPr>
          <w:rFonts w:asciiTheme="majorHAnsi" w:eastAsiaTheme="majorEastAsia" w:hAnsiTheme="majorHAnsi" w:cstheme="majorBidi"/>
          <w:color w:val="2F5496" w:themeColor="accent1" w:themeShade="BF"/>
          <w:sz w:val="26"/>
          <w:szCs w:val="26"/>
        </w:rPr>
        <w:t xml:space="preserve"> is described where you can find this ip.</w:t>
      </w:r>
    </w:p>
    <w:p w14:paraId="45693C4F" w14:textId="77777777" w:rsidR="007E26AD" w:rsidRDefault="007E26AD">
      <w:pPr>
        <w:rPr>
          <w:rFonts w:asciiTheme="majorHAnsi" w:eastAsiaTheme="majorEastAsia" w:hAnsiTheme="majorHAnsi" w:cstheme="majorBidi"/>
          <w:color w:val="2F5496" w:themeColor="accent1" w:themeShade="BF"/>
          <w:sz w:val="26"/>
          <w:szCs w:val="26"/>
        </w:rPr>
      </w:pPr>
    </w:p>
    <w:p w14:paraId="1560D185" w14:textId="0107410D" w:rsidR="00C638AF" w:rsidRDefault="007E26A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714C331C" wp14:editId="022C856C">
            <wp:extent cx="5943600" cy="638810"/>
            <wp:effectExtent l="0" t="0" r="0" b="0"/>
            <wp:docPr id="1861067716" name="Picture 186106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7716" name="Screen Shot 2019-03-01 at 12.33.3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638810"/>
                    </a:xfrm>
                    <a:prstGeom prst="rect">
                      <a:avLst/>
                    </a:prstGeom>
                  </pic:spPr>
                </pic:pic>
              </a:graphicData>
            </a:graphic>
          </wp:inline>
        </w:drawing>
      </w:r>
    </w:p>
    <w:p w14:paraId="4C120F3E" w14:textId="3CB120A2" w:rsidR="00264369" w:rsidRDefault="00264369">
      <w:pPr>
        <w:rPr>
          <w:rFonts w:asciiTheme="majorHAnsi" w:eastAsiaTheme="majorEastAsia" w:hAnsiTheme="majorHAnsi" w:cstheme="majorBidi"/>
          <w:color w:val="2F5496" w:themeColor="accent1" w:themeShade="BF"/>
          <w:sz w:val="26"/>
          <w:szCs w:val="26"/>
        </w:rPr>
      </w:pPr>
    </w:p>
    <w:p w14:paraId="7A688BD8" w14:textId="0D352998" w:rsidR="00264369" w:rsidRDefault="0026436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You should be now able to Browse to your internal Web-Server. Type in your browser the following URL http:// &lt;FIP-Public-LB&gt;:80 and you should see the following page.</w:t>
      </w:r>
    </w:p>
    <w:p w14:paraId="043D021E" w14:textId="3386EDF3" w:rsidR="00264369" w:rsidRDefault="00264369">
      <w:pPr>
        <w:rPr>
          <w:rFonts w:asciiTheme="majorHAnsi" w:eastAsiaTheme="majorEastAsia" w:hAnsiTheme="majorHAnsi" w:cstheme="majorBidi"/>
          <w:color w:val="2F5496" w:themeColor="accent1" w:themeShade="BF"/>
          <w:sz w:val="26"/>
          <w:szCs w:val="26"/>
        </w:rPr>
      </w:pPr>
    </w:p>
    <w:p w14:paraId="5A634DD4" w14:textId="7AA9DF88" w:rsidR="00264369" w:rsidRDefault="00264369" w:rsidP="00264369">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3AA1E0DD" wp14:editId="5EBB9B73">
            <wp:extent cx="4295695" cy="399784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1-22 at 14.54.3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96127" cy="3998244"/>
                    </a:xfrm>
                    <a:prstGeom prst="rect">
                      <a:avLst/>
                    </a:prstGeom>
                  </pic:spPr>
                </pic:pic>
              </a:graphicData>
            </a:graphic>
          </wp:inline>
        </w:drawing>
      </w:r>
    </w:p>
    <w:p w14:paraId="3EC68812" w14:textId="051C299E" w:rsidR="00264369" w:rsidRDefault="00C4140A" w:rsidP="00C4140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In the Firewall Monitor you should be able to see the traffic. See my example below</w:t>
      </w:r>
    </w:p>
    <w:p w14:paraId="12A400FC" w14:textId="77777777" w:rsidR="00264369" w:rsidRDefault="00264369" w:rsidP="00264369">
      <w:pPr>
        <w:rPr>
          <w:rFonts w:asciiTheme="majorHAnsi" w:eastAsiaTheme="majorEastAsia" w:hAnsiTheme="majorHAnsi" w:cstheme="majorBidi"/>
          <w:color w:val="2F5496" w:themeColor="accent1" w:themeShade="BF"/>
          <w:sz w:val="26"/>
          <w:szCs w:val="26"/>
        </w:rPr>
      </w:pPr>
    </w:p>
    <w:p w14:paraId="5793248A" w14:textId="5FA556A5" w:rsidR="00264369" w:rsidRDefault="005F224C">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noProof/>
          <w:color w:val="2F5496" w:themeColor="accent1" w:themeShade="BF"/>
          <w:sz w:val="26"/>
          <w:szCs w:val="26"/>
        </w:rPr>
        <w:drawing>
          <wp:inline distT="0" distB="0" distL="0" distR="0" wp14:anchorId="64F9E9FB" wp14:editId="6C13C5FF">
            <wp:extent cx="5943600" cy="301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3-01 at 12.21.58.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3034F4C0" w14:textId="77777777" w:rsidR="00264369" w:rsidRDefault="00264369">
      <w:pPr>
        <w:rPr>
          <w:rFonts w:asciiTheme="majorHAnsi" w:eastAsiaTheme="majorEastAsia" w:hAnsiTheme="majorHAnsi" w:cstheme="majorBidi"/>
          <w:b/>
          <w:color w:val="2F5496" w:themeColor="accent1" w:themeShade="BF"/>
          <w:sz w:val="26"/>
          <w:szCs w:val="26"/>
        </w:rPr>
      </w:pPr>
    </w:p>
    <w:p w14:paraId="248E09CA" w14:textId="0175EFD0" w:rsidR="00264369" w:rsidRPr="00C4140A" w:rsidRDefault="00C4140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the Session browser you can verify that the traffic is hitting the NAT Policy.</w:t>
      </w:r>
    </w:p>
    <w:p w14:paraId="22EEE525" w14:textId="77777777" w:rsidR="00264369" w:rsidRDefault="00264369">
      <w:pPr>
        <w:rPr>
          <w:rFonts w:asciiTheme="majorHAnsi" w:eastAsiaTheme="majorEastAsia" w:hAnsiTheme="majorHAnsi" w:cstheme="majorBidi"/>
          <w:b/>
          <w:color w:val="2F5496" w:themeColor="accent1" w:themeShade="BF"/>
          <w:sz w:val="26"/>
          <w:szCs w:val="26"/>
        </w:rPr>
      </w:pPr>
    </w:p>
    <w:p w14:paraId="525EA5BA" w14:textId="1DA8EC6E" w:rsidR="00264369" w:rsidRDefault="004272A5">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noProof/>
          <w:color w:val="2F5496" w:themeColor="accent1" w:themeShade="BF"/>
          <w:sz w:val="26"/>
          <w:szCs w:val="26"/>
        </w:rPr>
        <w:drawing>
          <wp:inline distT="0" distB="0" distL="0" distR="0" wp14:anchorId="7482EA9C" wp14:editId="13FA8B18">
            <wp:extent cx="5384800" cy="1587500"/>
            <wp:effectExtent l="0" t="0" r="0" b="0"/>
            <wp:docPr id="1861067713" name="Picture 186106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7713" name="Screen Shot 2019-03-01 at 12.23.33.png"/>
                    <pic:cNvPicPr/>
                  </pic:nvPicPr>
                  <pic:blipFill>
                    <a:blip r:embed="rId61">
                      <a:extLst>
                        <a:ext uri="{28A0092B-C50C-407E-A947-70E740481C1C}">
                          <a14:useLocalDpi xmlns:a14="http://schemas.microsoft.com/office/drawing/2010/main" val="0"/>
                        </a:ext>
                      </a:extLst>
                    </a:blip>
                    <a:stretch>
                      <a:fillRect/>
                    </a:stretch>
                  </pic:blipFill>
                  <pic:spPr>
                    <a:xfrm>
                      <a:off x="0" y="0"/>
                      <a:ext cx="5384800" cy="1587500"/>
                    </a:xfrm>
                    <a:prstGeom prst="rect">
                      <a:avLst/>
                    </a:prstGeom>
                  </pic:spPr>
                </pic:pic>
              </a:graphicData>
            </a:graphic>
          </wp:inline>
        </w:drawing>
      </w:r>
    </w:p>
    <w:p w14:paraId="0658EA46" w14:textId="247D9DF6" w:rsidR="00264369" w:rsidRDefault="00264369">
      <w:pPr>
        <w:rPr>
          <w:rFonts w:asciiTheme="majorHAnsi" w:eastAsiaTheme="majorEastAsia" w:hAnsiTheme="majorHAnsi" w:cstheme="majorBidi"/>
          <w:b/>
          <w:color w:val="2F5496" w:themeColor="accent1" w:themeShade="BF"/>
          <w:sz w:val="26"/>
          <w:szCs w:val="26"/>
        </w:rPr>
      </w:pPr>
    </w:p>
    <w:p w14:paraId="028C20A6" w14:textId="39A19188" w:rsidR="00090B75" w:rsidRDefault="00090B75">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br w:type="page"/>
      </w:r>
    </w:p>
    <w:p w14:paraId="7AF94C74" w14:textId="44D7D408" w:rsidR="00C4140A" w:rsidRPr="00C4140A" w:rsidRDefault="00C4140A" w:rsidP="0092395C">
      <w:pPr>
        <w:pStyle w:val="Heading2"/>
        <w:numPr>
          <w:ilvl w:val="1"/>
          <w:numId w:val="5"/>
        </w:numPr>
      </w:pPr>
      <w:bookmarkStart w:id="55" w:name="_Toc3360616"/>
      <w:r>
        <w:lastRenderedPageBreak/>
        <w:t>Save and Destroy Lab Environment</w:t>
      </w:r>
      <w:bookmarkEnd w:id="55"/>
    </w:p>
    <w:p w14:paraId="460F8D26" w14:textId="77777777" w:rsidR="00C4140A" w:rsidRPr="00C4140A" w:rsidRDefault="00C4140A">
      <w:pPr>
        <w:rPr>
          <w:rFonts w:asciiTheme="majorHAnsi" w:eastAsiaTheme="majorEastAsia" w:hAnsiTheme="majorHAnsi" w:cstheme="majorBidi"/>
          <w:color w:val="2F5496" w:themeColor="accent1" w:themeShade="BF"/>
          <w:sz w:val="26"/>
          <w:szCs w:val="26"/>
        </w:rPr>
      </w:pPr>
    </w:p>
    <w:p w14:paraId="5FFE34B1" w14:textId="24E40AA2" w:rsidR="00C4140A" w:rsidRDefault="00C4140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We will now Save and Export the Firewall configuration file for your documents and after that we will destroy the LAB environment.</w:t>
      </w:r>
    </w:p>
    <w:p w14:paraId="5B78A757" w14:textId="3EB8A12D" w:rsidR="00AD757F" w:rsidRDefault="00AD757F">
      <w:pPr>
        <w:rPr>
          <w:rFonts w:asciiTheme="majorHAnsi" w:eastAsiaTheme="majorEastAsia" w:hAnsiTheme="majorHAnsi" w:cstheme="majorBidi"/>
          <w:color w:val="2F5496" w:themeColor="accent1" w:themeShade="BF"/>
          <w:sz w:val="26"/>
          <w:szCs w:val="26"/>
        </w:rPr>
      </w:pPr>
    </w:p>
    <w:p w14:paraId="7C588716" w14:textId="7DB20B2F" w:rsidR="00470F56" w:rsidRDefault="00470F56" w:rsidP="0092395C">
      <w:pPr>
        <w:pStyle w:val="Heading3"/>
        <w:numPr>
          <w:ilvl w:val="2"/>
          <w:numId w:val="5"/>
        </w:numPr>
      </w:pPr>
      <w:bookmarkStart w:id="56" w:name="_Toc3360617"/>
      <w:r>
        <w:t>Save and Export Firewall Configuration</w:t>
      </w:r>
      <w:bookmarkEnd w:id="56"/>
    </w:p>
    <w:p w14:paraId="32640B07" w14:textId="77777777" w:rsidR="00470F56" w:rsidRPr="00470F56" w:rsidRDefault="00470F56" w:rsidP="00470F56">
      <w:pPr>
        <w:rPr>
          <w:rFonts w:eastAsiaTheme="majorEastAsia"/>
        </w:rPr>
      </w:pPr>
    </w:p>
    <w:p w14:paraId="4C0C1CC1" w14:textId="0FF483EA" w:rsidR="00C4140A" w:rsidRDefault="00C82CA4">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Go in the Firewall to “Device (1) </w:t>
      </w:r>
      <w:r w:rsidRPr="00C82CA4">
        <w:rPr>
          <w:rFonts w:asciiTheme="majorHAnsi" w:eastAsiaTheme="majorEastAsia" w:hAnsiTheme="majorHAnsi" w:cstheme="majorBidi"/>
          <w:color w:val="2F5496" w:themeColor="accent1" w:themeShade="BF"/>
          <w:sz w:val="26"/>
          <w:szCs w:val="26"/>
        </w:rPr>
        <w:sym w:font="Wingdings" w:char="F0E0"/>
      </w:r>
      <w:r>
        <w:rPr>
          <w:rFonts w:asciiTheme="majorHAnsi" w:eastAsiaTheme="majorEastAsia" w:hAnsiTheme="majorHAnsi" w:cstheme="majorBidi"/>
          <w:color w:val="2F5496" w:themeColor="accent1" w:themeShade="BF"/>
          <w:sz w:val="26"/>
          <w:szCs w:val="26"/>
        </w:rPr>
        <w:t xml:space="preserve"> Setup (2) </w:t>
      </w:r>
      <w:r w:rsidRPr="00C82CA4">
        <w:rPr>
          <w:rFonts w:asciiTheme="majorHAnsi" w:eastAsiaTheme="majorEastAsia" w:hAnsiTheme="majorHAnsi" w:cstheme="majorBidi"/>
          <w:color w:val="2F5496" w:themeColor="accent1" w:themeShade="BF"/>
          <w:sz w:val="26"/>
          <w:szCs w:val="26"/>
        </w:rPr>
        <w:sym w:font="Wingdings" w:char="F0E0"/>
      </w:r>
      <w:r>
        <w:rPr>
          <w:rFonts w:asciiTheme="majorHAnsi" w:eastAsiaTheme="majorEastAsia" w:hAnsiTheme="majorHAnsi" w:cstheme="majorBidi"/>
          <w:color w:val="2F5496" w:themeColor="accent1" w:themeShade="BF"/>
          <w:sz w:val="26"/>
          <w:szCs w:val="26"/>
        </w:rPr>
        <w:t xml:space="preserve"> Operations (3)”.</w:t>
      </w:r>
    </w:p>
    <w:p w14:paraId="3275624E" w14:textId="5DBA75AB" w:rsidR="00C82CA4" w:rsidRDefault="00C82CA4">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As next click on “Save named configuration Snapshot (4)”. Type a proper name and save it.</w:t>
      </w:r>
    </w:p>
    <w:p w14:paraId="448EF429" w14:textId="3B39A834" w:rsidR="00C82CA4" w:rsidRDefault="00C82CA4">
      <w:pPr>
        <w:rPr>
          <w:rFonts w:asciiTheme="majorHAnsi" w:eastAsiaTheme="majorEastAsia" w:hAnsiTheme="majorHAnsi" w:cstheme="majorBidi"/>
          <w:color w:val="2F5496" w:themeColor="accent1" w:themeShade="BF"/>
          <w:sz w:val="26"/>
          <w:szCs w:val="26"/>
        </w:rPr>
      </w:pPr>
    </w:p>
    <w:p w14:paraId="2DF6AE88" w14:textId="2ED00364" w:rsidR="00C82CA4" w:rsidRDefault="00C82CA4">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When the firewall configuration is saved click on “Export named configuration snapshot (5)” and select the file what you have in the previous step created.</w:t>
      </w:r>
    </w:p>
    <w:p w14:paraId="2D1E4B14" w14:textId="7E32FD5A" w:rsidR="00AD757F" w:rsidRDefault="00AD757F">
      <w:pPr>
        <w:rPr>
          <w:rFonts w:asciiTheme="majorHAnsi" w:eastAsiaTheme="majorEastAsia" w:hAnsiTheme="majorHAnsi" w:cstheme="majorBidi"/>
          <w:color w:val="2F5496" w:themeColor="accent1" w:themeShade="BF"/>
          <w:sz w:val="26"/>
          <w:szCs w:val="26"/>
        </w:rPr>
      </w:pPr>
    </w:p>
    <w:p w14:paraId="052E63A7" w14:textId="02681C9C" w:rsidR="00AD757F" w:rsidRPr="00C4140A" w:rsidRDefault="00AD757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F1E3342" wp14:editId="1763A1B6">
            <wp:extent cx="5943600" cy="2874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1-22 at 15.52.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2A77E9C6" w14:textId="77777777" w:rsidR="00C4140A" w:rsidRDefault="00C4140A">
      <w:pPr>
        <w:rPr>
          <w:rFonts w:asciiTheme="majorHAnsi" w:eastAsiaTheme="majorEastAsia" w:hAnsiTheme="majorHAnsi" w:cstheme="majorBidi"/>
          <w:color w:val="2F5496" w:themeColor="accent1" w:themeShade="BF"/>
          <w:sz w:val="26"/>
          <w:szCs w:val="26"/>
        </w:rPr>
      </w:pPr>
    </w:p>
    <w:p w14:paraId="6F7ECBC6" w14:textId="5867AB54" w:rsidR="00C82CA4" w:rsidRDefault="00722B4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1FC460CF" w14:textId="55CEBEAA" w:rsidR="00470F56" w:rsidRDefault="00470F56" w:rsidP="0092395C">
      <w:pPr>
        <w:pStyle w:val="Heading3"/>
        <w:numPr>
          <w:ilvl w:val="2"/>
          <w:numId w:val="5"/>
        </w:numPr>
      </w:pPr>
      <w:bookmarkStart w:id="57" w:name="_Toc3360618"/>
      <w:r>
        <w:lastRenderedPageBreak/>
        <w:t xml:space="preserve">Delete </w:t>
      </w:r>
      <w:r w:rsidR="00722B4A">
        <w:t>Azure Environment</w:t>
      </w:r>
      <w:bookmarkEnd w:id="57"/>
    </w:p>
    <w:p w14:paraId="2494B248" w14:textId="678649DC" w:rsidR="00470F56" w:rsidRDefault="00470F56">
      <w:pPr>
        <w:rPr>
          <w:rFonts w:asciiTheme="majorHAnsi" w:eastAsiaTheme="majorEastAsia" w:hAnsiTheme="majorHAnsi" w:cstheme="majorBidi"/>
          <w:color w:val="2F5496" w:themeColor="accent1" w:themeShade="BF"/>
          <w:sz w:val="26"/>
          <w:szCs w:val="26"/>
        </w:rPr>
      </w:pPr>
    </w:p>
    <w:p w14:paraId="25CC5CE8" w14:textId="01EF28D8" w:rsidR="00FB559B" w:rsidRDefault="00FB55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Now we can destroy the previous build environment, when you had saved and export the Firewall Configuration snapshot. To destroy the Azure </w:t>
      </w:r>
      <w:r w:rsidR="00596DAE">
        <w:rPr>
          <w:rFonts w:asciiTheme="majorHAnsi" w:eastAsiaTheme="majorEastAsia" w:hAnsiTheme="majorHAnsi" w:cstheme="majorBidi"/>
          <w:color w:val="2F5496" w:themeColor="accent1" w:themeShade="BF"/>
          <w:sz w:val="26"/>
          <w:szCs w:val="26"/>
        </w:rPr>
        <w:t>environment,</w:t>
      </w:r>
      <w:r>
        <w:rPr>
          <w:rFonts w:asciiTheme="majorHAnsi" w:eastAsiaTheme="majorEastAsia" w:hAnsiTheme="majorHAnsi" w:cstheme="majorBidi"/>
          <w:color w:val="2F5496" w:themeColor="accent1" w:themeShade="BF"/>
          <w:sz w:val="26"/>
          <w:szCs w:val="26"/>
        </w:rPr>
        <w:t xml:space="preserve"> type the following command: </w:t>
      </w:r>
      <w:r w:rsidR="005F3762">
        <w:rPr>
          <w:rFonts w:asciiTheme="majorHAnsi" w:eastAsiaTheme="majorEastAsia" w:hAnsiTheme="majorHAnsi" w:cstheme="majorBidi"/>
          <w:b/>
          <w:i/>
          <w:color w:val="2F5496" w:themeColor="accent1" w:themeShade="BF"/>
          <w:sz w:val="26"/>
          <w:szCs w:val="26"/>
        </w:rPr>
        <w:t>“</w:t>
      </w:r>
      <w:r w:rsidRPr="00FB559B">
        <w:rPr>
          <w:rFonts w:asciiTheme="majorHAnsi" w:eastAsiaTheme="majorEastAsia" w:hAnsiTheme="majorHAnsi" w:cstheme="majorBidi"/>
          <w:b/>
          <w:i/>
          <w:color w:val="2F5496" w:themeColor="accent1" w:themeShade="BF"/>
          <w:sz w:val="26"/>
          <w:szCs w:val="26"/>
        </w:rPr>
        <w:t>ansible-playbook destroy.yml”.</w:t>
      </w:r>
    </w:p>
    <w:p w14:paraId="63EF0E71" w14:textId="6509E27C" w:rsidR="00FB559B" w:rsidRDefault="00FB559B">
      <w:pPr>
        <w:rPr>
          <w:rFonts w:asciiTheme="majorHAnsi" w:eastAsiaTheme="majorEastAsia" w:hAnsiTheme="majorHAnsi" w:cstheme="majorBidi"/>
          <w:color w:val="2F5496" w:themeColor="accent1" w:themeShade="BF"/>
          <w:sz w:val="26"/>
          <w:szCs w:val="26"/>
        </w:rPr>
      </w:pPr>
    </w:p>
    <w:p w14:paraId="3ED532F8" w14:textId="0CFFA036" w:rsidR="00C82CA4" w:rsidRDefault="00FB55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You will get prompt if you want to </w:t>
      </w:r>
      <w:r w:rsidR="00596DAE">
        <w:rPr>
          <w:rFonts w:asciiTheme="majorHAnsi" w:eastAsiaTheme="majorEastAsia" w:hAnsiTheme="majorHAnsi" w:cstheme="majorBidi"/>
          <w:color w:val="2F5496" w:themeColor="accent1" w:themeShade="BF"/>
          <w:sz w:val="26"/>
          <w:szCs w:val="26"/>
        </w:rPr>
        <w:t>back up</w:t>
      </w:r>
      <w:r>
        <w:rPr>
          <w:rFonts w:asciiTheme="majorHAnsi" w:eastAsiaTheme="majorEastAsia" w:hAnsiTheme="majorHAnsi" w:cstheme="majorBidi"/>
          <w:color w:val="2F5496" w:themeColor="accent1" w:themeShade="BF"/>
          <w:sz w:val="26"/>
          <w:szCs w:val="26"/>
        </w:rPr>
        <w:t xml:space="preserve"> the </w:t>
      </w:r>
      <w:r w:rsidR="00596DAE" w:rsidRPr="00596DAE">
        <w:rPr>
          <w:rFonts w:asciiTheme="majorHAnsi" w:eastAsiaTheme="majorEastAsia" w:hAnsiTheme="majorHAnsi" w:cstheme="majorBidi"/>
          <w:b/>
          <w:color w:val="2F5496" w:themeColor="accent1" w:themeShade="BF"/>
          <w:sz w:val="26"/>
          <w:szCs w:val="26"/>
        </w:rPr>
        <w:t>“</w:t>
      </w:r>
      <w:r w:rsidRPr="00596DAE">
        <w:rPr>
          <w:rFonts w:asciiTheme="majorHAnsi" w:eastAsiaTheme="majorEastAsia" w:hAnsiTheme="majorHAnsi" w:cstheme="majorBidi"/>
          <w:b/>
          <w:color w:val="2F5496" w:themeColor="accent1" w:themeShade="BF"/>
          <w:sz w:val="26"/>
          <w:szCs w:val="26"/>
        </w:rPr>
        <w:t>terraform.tfstate</w:t>
      </w:r>
      <w:r w:rsidR="00596DAE" w:rsidRPr="00596DAE">
        <w:rPr>
          <w:rFonts w:asciiTheme="majorHAnsi" w:eastAsiaTheme="majorEastAsia" w:hAnsiTheme="majorHAnsi" w:cstheme="majorBidi"/>
          <w:b/>
          <w:color w:val="2F5496" w:themeColor="accent1" w:themeShade="BF"/>
          <w:sz w:val="26"/>
          <w:szCs w:val="26"/>
        </w:rPr>
        <w:t>”</w:t>
      </w:r>
      <w:r>
        <w:rPr>
          <w:rFonts w:asciiTheme="majorHAnsi" w:eastAsiaTheme="majorEastAsia" w:hAnsiTheme="majorHAnsi" w:cstheme="majorBidi"/>
          <w:color w:val="2F5496" w:themeColor="accent1" w:themeShade="BF"/>
          <w:sz w:val="26"/>
          <w:szCs w:val="26"/>
        </w:rPr>
        <w:t xml:space="preserve"> files. </w:t>
      </w:r>
      <w:r w:rsidR="00F7681F">
        <w:rPr>
          <w:rFonts w:asciiTheme="majorHAnsi" w:eastAsiaTheme="majorEastAsia" w:hAnsiTheme="majorHAnsi" w:cstheme="majorBidi"/>
          <w:color w:val="2F5496" w:themeColor="accent1" w:themeShade="BF"/>
          <w:sz w:val="26"/>
          <w:szCs w:val="26"/>
        </w:rPr>
        <w:t xml:space="preserve">You have to type </w:t>
      </w:r>
      <w:r w:rsidR="00F7681F" w:rsidRPr="00F7681F">
        <w:rPr>
          <w:rFonts w:asciiTheme="majorHAnsi" w:eastAsiaTheme="majorEastAsia" w:hAnsiTheme="majorHAnsi" w:cstheme="majorBidi"/>
          <w:b/>
          <w:color w:val="FF0000"/>
          <w:sz w:val="26"/>
          <w:szCs w:val="26"/>
          <w:u w:val="single"/>
        </w:rPr>
        <w:t>“NO”</w:t>
      </w:r>
    </w:p>
    <w:p w14:paraId="3C16E310" w14:textId="77777777" w:rsidR="007737E8" w:rsidRDefault="007737E8">
      <w:pPr>
        <w:rPr>
          <w:rFonts w:asciiTheme="majorHAnsi" w:eastAsiaTheme="majorEastAsia" w:hAnsiTheme="majorHAnsi" w:cstheme="majorBidi"/>
          <w:color w:val="2F5496" w:themeColor="accent1" w:themeShade="BF"/>
          <w:sz w:val="26"/>
          <w:szCs w:val="26"/>
        </w:rPr>
      </w:pPr>
    </w:p>
    <w:p w14:paraId="3753204B" w14:textId="17584780" w:rsidR="00FB559B" w:rsidRDefault="00FB55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See below the example:</w:t>
      </w:r>
    </w:p>
    <w:p w14:paraId="337DCB6B" w14:textId="77777777" w:rsidR="00FB559B" w:rsidRPr="00C4140A" w:rsidRDefault="00FB559B">
      <w:pPr>
        <w:rPr>
          <w:rFonts w:asciiTheme="majorHAnsi" w:eastAsiaTheme="majorEastAsia" w:hAnsiTheme="majorHAnsi" w:cstheme="majorBidi"/>
          <w:color w:val="2F5496" w:themeColor="accent1" w:themeShade="BF"/>
          <w:sz w:val="26"/>
          <w:szCs w:val="26"/>
        </w:rPr>
      </w:pPr>
    </w:p>
    <w:p w14:paraId="73D21F9F" w14:textId="7AEA0219" w:rsidR="00C4140A" w:rsidRDefault="004D32B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7A4F8AC" wp14:editId="43ADBAF4">
            <wp:extent cx="5943600" cy="1202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1-23 at 14.11.4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202055"/>
                    </a:xfrm>
                    <a:prstGeom prst="rect">
                      <a:avLst/>
                    </a:prstGeom>
                  </pic:spPr>
                </pic:pic>
              </a:graphicData>
            </a:graphic>
          </wp:inline>
        </w:drawing>
      </w:r>
    </w:p>
    <w:p w14:paraId="7E5F62A7" w14:textId="30BBAFE6" w:rsidR="004D32B1" w:rsidRDefault="004D32B1">
      <w:pPr>
        <w:rPr>
          <w:rFonts w:asciiTheme="majorHAnsi" w:eastAsiaTheme="majorEastAsia" w:hAnsiTheme="majorHAnsi" w:cstheme="majorBidi"/>
          <w:color w:val="2F5496" w:themeColor="accent1" w:themeShade="BF"/>
          <w:sz w:val="26"/>
          <w:szCs w:val="26"/>
        </w:rPr>
      </w:pPr>
    </w:p>
    <w:p w14:paraId="2B57DF73" w14:textId="7AE5EC30" w:rsidR="00FB559B" w:rsidRDefault="00FB559B">
      <w:pPr>
        <w:rPr>
          <w:rFonts w:asciiTheme="majorHAnsi" w:eastAsiaTheme="majorEastAsia" w:hAnsiTheme="majorHAnsi" w:cstheme="majorBidi"/>
          <w:color w:val="2F5496" w:themeColor="accent1" w:themeShade="BF"/>
          <w:sz w:val="26"/>
          <w:szCs w:val="26"/>
        </w:rPr>
      </w:pPr>
    </w:p>
    <w:p w14:paraId="61A2E1CD" w14:textId="49F17898" w:rsidR="00FB559B" w:rsidRDefault="00FB55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You will see the following output when the deletion of the Azure Environment was successful.</w:t>
      </w:r>
    </w:p>
    <w:p w14:paraId="33A92464" w14:textId="77777777" w:rsidR="00FB559B" w:rsidRDefault="00FB559B">
      <w:pPr>
        <w:rPr>
          <w:rFonts w:asciiTheme="majorHAnsi" w:eastAsiaTheme="majorEastAsia" w:hAnsiTheme="majorHAnsi" w:cstheme="majorBidi"/>
          <w:color w:val="2F5496" w:themeColor="accent1" w:themeShade="BF"/>
          <w:sz w:val="26"/>
          <w:szCs w:val="26"/>
        </w:rPr>
      </w:pPr>
    </w:p>
    <w:p w14:paraId="7B875AF3" w14:textId="0F2BB5F0" w:rsidR="004D32B1" w:rsidRDefault="004D32B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1AEF7362" wp14:editId="5713417E">
            <wp:extent cx="5943600" cy="4660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23 at 14.17.3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66090"/>
                    </a:xfrm>
                    <a:prstGeom prst="rect">
                      <a:avLst/>
                    </a:prstGeom>
                  </pic:spPr>
                </pic:pic>
              </a:graphicData>
            </a:graphic>
          </wp:inline>
        </w:drawing>
      </w:r>
    </w:p>
    <w:p w14:paraId="612A9C27" w14:textId="18C464E7" w:rsidR="004D32B1" w:rsidRDefault="004D32B1">
      <w:pPr>
        <w:rPr>
          <w:rFonts w:asciiTheme="majorHAnsi" w:eastAsiaTheme="majorEastAsia" w:hAnsiTheme="majorHAnsi" w:cstheme="majorBidi"/>
          <w:color w:val="2F5496" w:themeColor="accent1" w:themeShade="BF"/>
          <w:sz w:val="26"/>
          <w:szCs w:val="26"/>
        </w:rPr>
      </w:pPr>
    </w:p>
    <w:p w14:paraId="415FBB7F" w14:textId="10A8DF37" w:rsidR="004D32B1" w:rsidRDefault="004D32B1">
      <w:pPr>
        <w:rPr>
          <w:rFonts w:asciiTheme="majorHAnsi" w:eastAsiaTheme="majorEastAsia" w:hAnsiTheme="majorHAnsi" w:cstheme="majorBidi"/>
          <w:color w:val="2F5496" w:themeColor="accent1" w:themeShade="BF"/>
          <w:sz w:val="26"/>
          <w:szCs w:val="26"/>
        </w:rPr>
      </w:pPr>
    </w:p>
    <w:p w14:paraId="3987FFEC" w14:textId="3171CA64" w:rsidR="004D32B1" w:rsidRDefault="004D32B1">
      <w:pPr>
        <w:rPr>
          <w:rFonts w:asciiTheme="majorHAnsi" w:eastAsiaTheme="majorEastAsia" w:hAnsiTheme="majorHAnsi" w:cstheme="majorBidi"/>
          <w:color w:val="2F5496" w:themeColor="accent1" w:themeShade="BF"/>
          <w:sz w:val="26"/>
          <w:szCs w:val="26"/>
        </w:rPr>
      </w:pPr>
    </w:p>
    <w:p w14:paraId="756E2701" w14:textId="1DDB58E9" w:rsidR="004D32B1" w:rsidRDefault="004D32B1">
      <w:pPr>
        <w:rPr>
          <w:rFonts w:asciiTheme="majorHAnsi" w:eastAsiaTheme="majorEastAsia" w:hAnsiTheme="majorHAnsi" w:cstheme="majorBidi"/>
          <w:color w:val="2F5496" w:themeColor="accent1" w:themeShade="BF"/>
          <w:sz w:val="26"/>
          <w:szCs w:val="26"/>
        </w:rPr>
      </w:pPr>
    </w:p>
    <w:p w14:paraId="02EEACC1" w14:textId="19660DE1" w:rsidR="004D32B1" w:rsidRDefault="004D32B1">
      <w:pPr>
        <w:rPr>
          <w:rFonts w:asciiTheme="majorHAnsi" w:eastAsiaTheme="majorEastAsia" w:hAnsiTheme="majorHAnsi" w:cstheme="majorBidi"/>
          <w:color w:val="2F5496" w:themeColor="accent1" w:themeShade="BF"/>
          <w:sz w:val="26"/>
          <w:szCs w:val="26"/>
        </w:rPr>
      </w:pPr>
    </w:p>
    <w:p w14:paraId="7B2F3931" w14:textId="5DB21671" w:rsidR="004D32B1" w:rsidRDefault="004D32B1">
      <w:pPr>
        <w:rPr>
          <w:rFonts w:asciiTheme="majorHAnsi" w:eastAsiaTheme="majorEastAsia" w:hAnsiTheme="majorHAnsi" w:cstheme="majorBidi"/>
          <w:color w:val="2F5496" w:themeColor="accent1" w:themeShade="BF"/>
          <w:sz w:val="26"/>
          <w:szCs w:val="26"/>
        </w:rPr>
      </w:pPr>
    </w:p>
    <w:p w14:paraId="1413E0D1" w14:textId="59A47DC1" w:rsidR="004D32B1" w:rsidRDefault="004D32B1">
      <w:pPr>
        <w:rPr>
          <w:rFonts w:asciiTheme="majorHAnsi" w:eastAsiaTheme="majorEastAsia" w:hAnsiTheme="majorHAnsi" w:cstheme="majorBidi"/>
          <w:color w:val="2F5496" w:themeColor="accent1" w:themeShade="BF"/>
          <w:sz w:val="26"/>
          <w:szCs w:val="26"/>
        </w:rPr>
      </w:pPr>
    </w:p>
    <w:p w14:paraId="16792810" w14:textId="4102A436" w:rsidR="004D32B1" w:rsidRDefault="004D32B1">
      <w:pPr>
        <w:rPr>
          <w:rFonts w:asciiTheme="majorHAnsi" w:eastAsiaTheme="majorEastAsia" w:hAnsiTheme="majorHAnsi" w:cstheme="majorBidi"/>
          <w:color w:val="2F5496" w:themeColor="accent1" w:themeShade="BF"/>
          <w:sz w:val="26"/>
          <w:szCs w:val="26"/>
        </w:rPr>
      </w:pPr>
    </w:p>
    <w:p w14:paraId="1D628083" w14:textId="7BF7981A" w:rsidR="004D32B1" w:rsidRPr="004D32B1" w:rsidRDefault="004D32B1" w:rsidP="004D32B1">
      <w:pPr>
        <w:jc w:val="center"/>
        <w:rPr>
          <w:rFonts w:asciiTheme="majorHAnsi" w:eastAsiaTheme="majorEastAsia" w:hAnsiTheme="majorHAnsi" w:cstheme="majorBidi"/>
          <w:b/>
          <w:color w:val="2F5496" w:themeColor="accent1" w:themeShade="BF"/>
          <w:sz w:val="30"/>
          <w:szCs w:val="30"/>
        </w:rPr>
      </w:pPr>
      <w:r w:rsidRPr="004D32B1">
        <w:rPr>
          <w:rFonts w:asciiTheme="majorHAnsi" w:eastAsiaTheme="majorEastAsia" w:hAnsiTheme="majorHAnsi" w:cstheme="majorBidi"/>
          <w:b/>
          <w:color w:val="2F5496" w:themeColor="accent1" w:themeShade="BF"/>
          <w:sz w:val="30"/>
          <w:szCs w:val="30"/>
        </w:rPr>
        <w:t>End of LAB #2 AZURE</w:t>
      </w:r>
    </w:p>
    <w:p w14:paraId="5ECF96C3" w14:textId="1864F32F" w:rsidR="00C4140A" w:rsidRDefault="00C4140A">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br w:type="page"/>
      </w:r>
    </w:p>
    <w:p w14:paraId="62ABCD27" w14:textId="77777777" w:rsidR="00090B75" w:rsidRDefault="00090B75">
      <w:pPr>
        <w:rPr>
          <w:rFonts w:asciiTheme="majorHAnsi" w:eastAsiaTheme="majorEastAsia" w:hAnsiTheme="majorHAnsi" w:cstheme="majorBidi"/>
          <w:b/>
          <w:color w:val="2F5496" w:themeColor="accent1" w:themeShade="BF"/>
          <w:sz w:val="26"/>
          <w:szCs w:val="26"/>
        </w:rPr>
      </w:pPr>
    </w:p>
    <w:p w14:paraId="2128EA41" w14:textId="2569E0D1" w:rsidR="003C3422" w:rsidRDefault="003C3422" w:rsidP="003C3422">
      <w:pPr>
        <w:jc w:val="center"/>
        <w:rPr>
          <w:rFonts w:asciiTheme="majorHAnsi" w:eastAsiaTheme="majorEastAsia" w:hAnsiTheme="majorHAnsi" w:cstheme="majorBidi"/>
          <w:b/>
          <w:color w:val="2F5496" w:themeColor="accent1" w:themeShade="BF"/>
          <w:sz w:val="26"/>
          <w:szCs w:val="26"/>
          <w:u w:val="single"/>
        </w:rPr>
      </w:pPr>
      <w:r w:rsidRPr="003C3422">
        <w:rPr>
          <w:rFonts w:asciiTheme="majorHAnsi" w:eastAsiaTheme="majorEastAsia" w:hAnsiTheme="majorHAnsi" w:cstheme="majorBidi"/>
          <w:b/>
          <w:color w:val="2F5496" w:themeColor="accent1" w:themeShade="BF"/>
          <w:sz w:val="26"/>
          <w:szCs w:val="26"/>
          <w:u w:val="single"/>
        </w:rPr>
        <w:t>AWS Lab #3 Topology</w:t>
      </w:r>
    </w:p>
    <w:p w14:paraId="69E27DFA" w14:textId="3107C7AC" w:rsidR="003C3422" w:rsidRDefault="003C3422" w:rsidP="003C3422">
      <w:pPr>
        <w:jc w:val="center"/>
        <w:rPr>
          <w:rFonts w:asciiTheme="majorHAnsi" w:eastAsiaTheme="majorEastAsia" w:hAnsiTheme="majorHAnsi" w:cstheme="majorBidi"/>
          <w:b/>
          <w:color w:val="2F5496" w:themeColor="accent1" w:themeShade="BF"/>
          <w:sz w:val="26"/>
          <w:szCs w:val="26"/>
          <w:u w:val="single"/>
        </w:rPr>
      </w:pPr>
    </w:p>
    <w:p w14:paraId="1283E1E3" w14:textId="057065CC" w:rsidR="003C3422" w:rsidRDefault="003C3422" w:rsidP="003C3422">
      <w:pPr>
        <w:jc w:val="center"/>
        <w:rPr>
          <w:rFonts w:asciiTheme="majorHAnsi" w:eastAsiaTheme="majorEastAsia" w:hAnsiTheme="majorHAnsi" w:cstheme="majorBidi"/>
          <w:b/>
          <w:color w:val="2F5496" w:themeColor="accent1" w:themeShade="BF"/>
          <w:sz w:val="26"/>
          <w:szCs w:val="26"/>
          <w:u w:val="single"/>
        </w:rPr>
      </w:pPr>
      <w:r>
        <w:rPr>
          <w:rFonts w:asciiTheme="majorHAnsi" w:eastAsiaTheme="majorEastAsia" w:hAnsiTheme="majorHAnsi" w:cstheme="majorBidi"/>
          <w:b/>
          <w:noProof/>
          <w:color w:val="2F5496" w:themeColor="accent1" w:themeShade="BF"/>
          <w:sz w:val="26"/>
          <w:szCs w:val="26"/>
          <w:u w:val="single"/>
        </w:rPr>
        <w:drawing>
          <wp:inline distT="0" distB="0" distL="0" distR="0" wp14:anchorId="7C7332AB" wp14:editId="48108DE4">
            <wp:extent cx="6252289" cy="303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14 at 6.58.41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69062" cy="3043443"/>
                    </a:xfrm>
                    <a:prstGeom prst="rect">
                      <a:avLst/>
                    </a:prstGeom>
                  </pic:spPr>
                </pic:pic>
              </a:graphicData>
            </a:graphic>
          </wp:inline>
        </w:drawing>
      </w:r>
    </w:p>
    <w:p w14:paraId="43FE0160" w14:textId="391A354C" w:rsidR="003C3422" w:rsidRDefault="003C3422" w:rsidP="003C3422">
      <w:pPr>
        <w:jc w:val="center"/>
        <w:rPr>
          <w:rFonts w:asciiTheme="majorHAnsi" w:eastAsiaTheme="majorEastAsia" w:hAnsiTheme="majorHAnsi" w:cstheme="majorBidi"/>
          <w:b/>
          <w:color w:val="2F5496" w:themeColor="accent1" w:themeShade="BF"/>
          <w:sz w:val="26"/>
          <w:szCs w:val="26"/>
          <w:u w:val="single"/>
        </w:rPr>
      </w:pPr>
    </w:p>
    <w:p w14:paraId="3D7B80B2" w14:textId="46050F92" w:rsidR="003C3422" w:rsidRPr="003C3422" w:rsidRDefault="003C3422" w:rsidP="003C3422">
      <w:pPr>
        <w:jc w:val="center"/>
        <w:rPr>
          <w:rFonts w:asciiTheme="majorHAnsi" w:eastAsiaTheme="majorEastAsia" w:hAnsiTheme="majorHAnsi" w:cstheme="majorBidi"/>
          <w:b/>
          <w:color w:val="2F5496" w:themeColor="accent1" w:themeShade="BF"/>
          <w:sz w:val="26"/>
          <w:szCs w:val="26"/>
        </w:rPr>
      </w:pPr>
    </w:p>
    <w:p w14:paraId="4B3324E3" w14:textId="76474BD8" w:rsidR="003C3422" w:rsidRPr="00C136C2" w:rsidRDefault="003C3422" w:rsidP="00C136C2">
      <w:pPr>
        <w:pStyle w:val="ListParagraph"/>
        <w:numPr>
          <w:ilvl w:val="0"/>
          <w:numId w:val="1"/>
        </w:numPr>
        <w:rPr>
          <w:rFonts w:asciiTheme="majorHAnsi" w:eastAsiaTheme="majorEastAsia" w:hAnsiTheme="majorHAnsi" w:cstheme="majorBidi"/>
          <w:b/>
          <w:color w:val="2F5496" w:themeColor="accent1" w:themeShade="BF"/>
          <w:sz w:val="26"/>
          <w:szCs w:val="26"/>
        </w:rPr>
      </w:pPr>
      <w:r w:rsidRPr="00C136C2">
        <w:rPr>
          <w:rFonts w:asciiTheme="majorHAnsi" w:eastAsiaTheme="majorEastAsia" w:hAnsiTheme="majorHAnsi" w:cstheme="majorBidi"/>
          <w:b/>
          <w:color w:val="2F5496" w:themeColor="accent1" w:themeShade="BF"/>
          <w:sz w:val="26"/>
          <w:szCs w:val="26"/>
        </w:rPr>
        <w:t xml:space="preserve">Hub Subnet – </w:t>
      </w:r>
      <w:r w:rsidR="00341031" w:rsidRPr="00341031">
        <w:rPr>
          <w:rFonts w:asciiTheme="majorHAnsi" w:eastAsiaTheme="majorEastAsia" w:hAnsiTheme="majorHAnsi" w:cstheme="majorBidi"/>
          <w:b/>
          <w:color w:val="2F5496" w:themeColor="accent1" w:themeShade="BF"/>
          <w:sz w:val="26"/>
          <w:szCs w:val="26"/>
        </w:rPr>
        <w:t>10.227.127.0/24</w:t>
      </w:r>
    </w:p>
    <w:p w14:paraId="76491E48" w14:textId="7C9A6C67" w:rsidR="003C3422" w:rsidRDefault="003C3422" w:rsidP="00C136C2">
      <w:pPr>
        <w:pStyle w:val="ListParagraph"/>
        <w:numPr>
          <w:ilvl w:val="0"/>
          <w:numId w:val="1"/>
        </w:numPr>
        <w:rPr>
          <w:rFonts w:asciiTheme="majorHAnsi" w:eastAsiaTheme="majorEastAsia" w:hAnsiTheme="majorHAnsi" w:cstheme="majorBidi"/>
          <w:b/>
          <w:color w:val="2F5496" w:themeColor="accent1" w:themeShade="BF"/>
          <w:sz w:val="26"/>
          <w:szCs w:val="26"/>
        </w:rPr>
      </w:pPr>
      <w:r w:rsidRPr="00C136C2">
        <w:rPr>
          <w:rFonts w:asciiTheme="majorHAnsi" w:eastAsiaTheme="majorEastAsia" w:hAnsiTheme="majorHAnsi" w:cstheme="majorBidi"/>
          <w:b/>
          <w:color w:val="2F5496" w:themeColor="accent1" w:themeShade="BF"/>
          <w:sz w:val="26"/>
          <w:szCs w:val="26"/>
        </w:rPr>
        <w:t>Spoke</w:t>
      </w:r>
      <w:r w:rsidR="00C12FF5">
        <w:rPr>
          <w:rFonts w:asciiTheme="majorHAnsi" w:eastAsiaTheme="majorEastAsia" w:hAnsiTheme="majorHAnsi" w:cstheme="majorBidi"/>
          <w:b/>
          <w:color w:val="2F5496" w:themeColor="accent1" w:themeShade="BF"/>
          <w:sz w:val="26"/>
          <w:szCs w:val="26"/>
        </w:rPr>
        <w:t>1</w:t>
      </w:r>
      <w:r w:rsidRPr="00C136C2">
        <w:rPr>
          <w:rFonts w:asciiTheme="majorHAnsi" w:eastAsiaTheme="majorEastAsia" w:hAnsiTheme="majorHAnsi" w:cstheme="majorBidi"/>
          <w:b/>
          <w:color w:val="2F5496" w:themeColor="accent1" w:themeShade="BF"/>
          <w:sz w:val="26"/>
          <w:szCs w:val="26"/>
        </w:rPr>
        <w:t xml:space="preserve"> Subnet – </w:t>
      </w:r>
      <w:r w:rsidR="00341031" w:rsidRPr="00341031">
        <w:rPr>
          <w:rFonts w:asciiTheme="majorHAnsi" w:eastAsiaTheme="majorEastAsia" w:hAnsiTheme="majorHAnsi" w:cstheme="majorBidi"/>
          <w:b/>
          <w:color w:val="2F5496" w:themeColor="accent1" w:themeShade="BF"/>
          <w:sz w:val="26"/>
          <w:szCs w:val="26"/>
        </w:rPr>
        <w:t>10.122.0.0/23</w:t>
      </w:r>
    </w:p>
    <w:p w14:paraId="4B3DA45A" w14:textId="31E49C82" w:rsidR="00C12FF5" w:rsidRPr="00C136C2" w:rsidRDefault="00C12FF5" w:rsidP="00C136C2">
      <w:pPr>
        <w:pStyle w:val="ListParagraph"/>
        <w:numPr>
          <w:ilvl w:val="0"/>
          <w:numId w:val="1"/>
        </w:num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Spoke2 Subnet</w:t>
      </w:r>
      <w:r w:rsidR="008626EB">
        <w:rPr>
          <w:rFonts w:asciiTheme="majorHAnsi" w:eastAsiaTheme="majorEastAsia" w:hAnsiTheme="majorHAnsi" w:cstheme="majorBidi"/>
          <w:b/>
          <w:color w:val="2F5496" w:themeColor="accent1" w:themeShade="BF"/>
          <w:sz w:val="26"/>
          <w:szCs w:val="26"/>
        </w:rPr>
        <w:t xml:space="preserve"> -- </w:t>
      </w:r>
      <w:r w:rsidR="008626EB" w:rsidRPr="008626EB">
        <w:rPr>
          <w:rFonts w:asciiTheme="majorHAnsi" w:eastAsiaTheme="majorEastAsia" w:hAnsiTheme="majorHAnsi" w:cstheme="majorBidi"/>
          <w:b/>
          <w:color w:val="2F5496" w:themeColor="accent1" w:themeShade="BF"/>
          <w:sz w:val="26"/>
          <w:szCs w:val="26"/>
        </w:rPr>
        <w:t>10.222.0.0/24</w:t>
      </w:r>
    </w:p>
    <w:p w14:paraId="0C9B3D4E" w14:textId="1319D967" w:rsidR="003C3422" w:rsidRPr="00C136C2" w:rsidRDefault="003C3422" w:rsidP="00C136C2">
      <w:pPr>
        <w:pStyle w:val="ListParagraph"/>
        <w:numPr>
          <w:ilvl w:val="0"/>
          <w:numId w:val="1"/>
        </w:numPr>
        <w:rPr>
          <w:rFonts w:asciiTheme="majorHAnsi" w:eastAsiaTheme="majorEastAsia" w:hAnsiTheme="majorHAnsi" w:cstheme="majorBidi"/>
          <w:b/>
          <w:color w:val="2F5496" w:themeColor="accent1" w:themeShade="BF"/>
          <w:sz w:val="26"/>
          <w:szCs w:val="26"/>
        </w:rPr>
      </w:pPr>
      <w:r w:rsidRPr="00C136C2">
        <w:rPr>
          <w:rFonts w:asciiTheme="majorHAnsi" w:eastAsiaTheme="majorEastAsia" w:hAnsiTheme="majorHAnsi" w:cstheme="majorBidi"/>
          <w:b/>
          <w:color w:val="2F5496" w:themeColor="accent1" w:themeShade="BF"/>
          <w:sz w:val="26"/>
          <w:szCs w:val="26"/>
        </w:rPr>
        <w:t xml:space="preserve">Inside Tunnel CIDR – </w:t>
      </w:r>
      <w:r w:rsidR="00C136C2">
        <w:rPr>
          <w:rFonts w:asciiTheme="majorHAnsi" w:eastAsiaTheme="majorEastAsia" w:hAnsiTheme="majorHAnsi" w:cstheme="majorBidi"/>
          <w:b/>
          <w:color w:val="2F5496" w:themeColor="accent1" w:themeShade="BF"/>
          <w:sz w:val="26"/>
          <w:szCs w:val="26"/>
        </w:rPr>
        <w:t xml:space="preserve">[ </w:t>
      </w:r>
      <w:r w:rsidR="008626EB">
        <w:rPr>
          <w:rFonts w:asciiTheme="majorHAnsi" w:eastAsiaTheme="majorEastAsia" w:hAnsiTheme="majorHAnsi" w:cstheme="majorBidi"/>
          <w:b/>
          <w:color w:val="2F5496" w:themeColor="accent1" w:themeShade="BF"/>
          <w:sz w:val="26"/>
          <w:szCs w:val="26"/>
        </w:rPr>
        <w:t>169.254.0.0/16</w:t>
      </w:r>
      <w:r w:rsidR="00C9357C">
        <w:rPr>
          <w:rFonts w:asciiTheme="majorHAnsi" w:eastAsiaTheme="majorEastAsia" w:hAnsiTheme="majorHAnsi" w:cstheme="majorBidi"/>
          <w:b/>
          <w:color w:val="2F5496" w:themeColor="accent1" w:themeShade="BF"/>
          <w:sz w:val="26"/>
          <w:szCs w:val="26"/>
        </w:rPr>
        <w:t xml:space="preserve"> split into /30 per tunnel</w:t>
      </w:r>
      <w:r w:rsidR="00C136C2">
        <w:rPr>
          <w:rFonts w:asciiTheme="majorHAnsi" w:eastAsiaTheme="majorEastAsia" w:hAnsiTheme="majorHAnsi" w:cstheme="majorBidi"/>
          <w:b/>
          <w:color w:val="2F5496" w:themeColor="accent1" w:themeShade="BF"/>
          <w:sz w:val="26"/>
          <w:szCs w:val="26"/>
        </w:rPr>
        <w:t>]</w:t>
      </w:r>
    </w:p>
    <w:p w14:paraId="66B343FA" w14:textId="0A030BB4" w:rsidR="003C3422" w:rsidRPr="00C136C2" w:rsidRDefault="003C3422" w:rsidP="00C136C2">
      <w:pPr>
        <w:pStyle w:val="ListParagraph"/>
        <w:numPr>
          <w:ilvl w:val="0"/>
          <w:numId w:val="1"/>
        </w:numPr>
        <w:rPr>
          <w:rFonts w:asciiTheme="majorHAnsi" w:eastAsiaTheme="majorEastAsia" w:hAnsiTheme="majorHAnsi" w:cstheme="majorBidi"/>
          <w:b/>
          <w:color w:val="2F5496" w:themeColor="accent1" w:themeShade="BF"/>
          <w:sz w:val="26"/>
          <w:szCs w:val="26"/>
        </w:rPr>
      </w:pPr>
      <w:r w:rsidRPr="00C136C2">
        <w:rPr>
          <w:rFonts w:asciiTheme="majorHAnsi" w:eastAsiaTheme="majorEastAsia" w:hAnsiTheme="majorHAnsi" w:cstheme="majorBidi"/>
          <w:b/>
          <w:color w:val="2F5496" w:themeColor="accent1" w:themeShade="BF"/>
          <w:sz w:val="26"/>
          <w:szCs w:val="26"/>
        </w:rPr>
        <w:t xml:space="preserve">EIP’s </w:t>
      </w:r>
      <w:r w:rsidR="00C9357C">
        <w:rPr>
          <w:rFonts w:asciiTheme="majorHAnsi" w:eastAsiaTheme="majorEastAsia" w:hAnsiTheme="majorHAnsi" w:cstheme="majorBidi"/>
          <w:b/>
          <w:color w:val="2F5496" w:themeColor="accent1" w:themeShade="BF"/>
          <w:sz w:val="26"/>
          <w:szCs w:val="26"/>
        </w:rPr>
        <w:t>Will Auto Assign</w:t>
      </w:r>
      <w:r w:rsidRPr="00C136C2">
        <w:rPr>
          <w:rFonts w:asciiTheme="majorHAnsi" w:eastAsiaTheme="majorEastAsia" w:hAnsiTheme="majorHAnsi" w:cstheme="majorBidi"/>
          <w:b/>
          <w:color w:val="2F5496" w:themeColor="accent1" w:themeShade="BF"/>
          <w:sz w:val="26"/>
          <w:szCs w:val="26"/>
        </w:rPr>
        <w:t xml:space="preserve">– </w:t>
      </w:r>
    </w:p>
    <w:p w14:paraId="54EAD363" w14:textId="2A54EFD5" w:rsidR="003C3422" w:rsidRPr="00C136C2" w:rsidRDefault="00C136C2" w:rsidP="00C136C2">
      <w:pPr>
        <w:pStyle w:val="ListParagraph"/>
        <w:numPr>
          <w:ilvl w:val="0"/>
          <w:numId w:val="1"/>
        </w:numPr>
        <w:rPr>
          <w:rFonts w:asciiTheme="majorHAnsi" w:eastAsiaTheme="majorEastAsia" w:hAnsiTheme="majorHAnsi" w:cstheme="majorBidi"/>
          <w:b/>
          <w:color w:val="2F5496" w:themeColor="accent1" w:themeShade="BF"/>
          <w:sz w:val="26"/>
          <w:szCs w:val="26"/>
        </w:rPr>
      </w:pPr>
      <w:r w:rsidRPr="00C136C2">
        <w:rPr>
          <w:rFonts w:asciiTheme="majorHAnsi" w:eastAsiaTheme="majorEastAsia" w:hAnsiTheme="majorHAnsi" w:cstheme="majorBidi"/>
          <w:b/>
          <w:color w:val="2F5496" w:themeColor="accent1" w:themeShade="BF"/>
          <w:sz w:val="26"/>
          <w:szCs w:val="26"/>
        </w:rPr>
        <w:t>FW – Interfaces</w:t>
      </w:r>
      <w:r w:rsidR="00C9357C">
        <w:rPr>
          <w:rFonts w:asciiTheme="majorHAnsi" w:eastAsiaTheme="majorEastAsia" w:hAnsiTheme="majorHAnsi" w:cstheme="majorBidi"/>
          <w:b/>
          <w:color w:val="2F5496" w:themeColor="accent1" w:themeShade="BF"/>
          <w:sz w:val="26"/>
          <w:szCs w:val="26"/>
        </w:rPr>
        <w:t xml:space="preserve"> will be for management,</w:t>
      </w:r>
      <w:r w:rsidR="00342B13">
        <w:rPr>
          <w:rFonts w:asciiTheme="majorHAnsi" w:eastAsiaTheme="majorEastAsia" w:hAnsiTheme="majorHAnsi" w:cstheme="majorBidi"/>
          <w:b/>
          <w:color w:val="2F5496" w:themeColor="accent1" w:themeShade="BF"/>
          <w:sz w:val="26"/>
          <w:szCs w:val="26"/>
        </w:rPr>
        <w:t xml:space="preserve"> </w:t>
      </w:r>
      <w:r w:rsidR="00C9357C">
        <w:rPr>
          <w:rFonts w:asciiTheme="majorHAnsi" w:eastAsiaTheme="majorEastAsia" w:hAnsiTheme="majorHAnsi" w:cstheme="majorBidi"/>
          <w:b/>
          <w:color w:val="2F5496" w:themeColor="accent1" w:themeShade="BF"/>
          <w:sz w:val="26"/>
          <w:szCs w:val="26"/>
        </w:rPr>
        <w:t>Trust and Untrust</w:t>
      </w:r>
    </w:p>
    <w:p w14:paraId="7F694460" w14:textId="7891D01E" w:rsidR="00C136C2" w:rsidRPr="00C136C2" w:rsidRDefault="00C136C2" w:rsidP="00C136C2">
      <w:pPr>
        <w:pStyle w:val="ListParagraph"/>
        <w:numPr>
          <w:ilvl w:val="0"/>
          <w:numId w:val="1"/>
        </w:numPr>
        <w:rPr>
          <w:rFonts w:asciiTheme="majorHAnsi" w:eastAsiaTheme="majorEastAsia" w:hAnsiTheme="majorHAnsi" w:cstheme="majorBidi"/>
          <w:b/>
          <w:color w:val="2F5496" w:themeColor="accent1" w:themeShade="BF"/>
          <w:sz w:val="26"/>
          <w:szCs w:val="26"/>
        </w:rPr>
      </w:pPr>
      <w:r w:rsidRPr="00C136C2">
        <w:rPr>
          <w:rFonts w:asciiTheme="majorHAnsi" w:eastAsiaTheme="majorEastAsia" w:hAnsiTheme="majorHAnsi" w:cstheme="majorBidi"/>
          <w:b/>
          <w:color w:val="2F5496" w:themeColor="accent1" w:themeShade="BF"/>
          <w:sz w:val="26"/>
          <w:szCs w:val="26"/>
        </w:rPr>
        <w:t>FW License BYOL</w:t>
      </w:r>
    </w:p>
    <w:p w14:paraId="53F18A5C" w14:textId="70BD48E6" w:rsidR="00366568" w:rsidRDefault="00051C92" w:rsidP="00366568">
      <w:pPr>
        <w:pStyle w:val="ListParagraph"/>
        <w:numPr>
          <w:ilvl w:val="0"/>
          <w:numId w:val="1"/>
        </w:num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 xml:space="preserve">SG groups for MGT, TRUST and UNTRUST – TCP allow </w:t>
      </w:r>
      <w:r w:rsidR="00C136C2" w:rsidRPr="00C136C2">
        <w:rPr>
          <w:rFonts w:asciiTheme="majorHAnsi" w:eastAsiaTheme="majorEastAsia" w:hAnsiTheme="majorHAnsi" w:cstheme="majorBidi"/>
          <w:b/>
          <w:color w:val="2F5496" w:themeColor="accent1" w:themeShade="BF"/>
          <w:sz w:val="26"/>
          <w:szCs w:val="26"/>
        </w:rPr>
        <w:t>- SSH,</w:t>
      </w:r>
      <w:r>
        <w:rPr>
          <w:rFonts w:asciiTheme="majorHAnsi" w:eastAsiaTheme="majorEastAsia" w:hAnsiTheme="majorHAnsi" w:cstheme="majorBidi"/>
          <w:b/>
          <w:color w:val="2F5496" w:themeColor="accent1" w:themeShade="BF"/>
          <w:sz w:val="26"/>
          <w:szCs w:val="26"/>
        </w:rPr>
        <w:t xml:space="preserve"> </w:t>
      </w:r>
      <w:r w:rsidR="00C136C2" w:rsidRPr="00C136C2">
        <w:rPr>
          <w:rFonts w:asciiTheme="majorHAnsi" w:eastAsiaTheme="majorEastAsia" w:hAnsiTheme="majorHAnsi" w:cstheme="majorBidi"/>
          <w:b/>
          <w:color w:val="2F5496" w:themeColor="accent1" w:themeShade="BF"/>
          <w:sz w:val="26"/>
          <w:szCs w:val="26"/>
        </w:rPr>
        <w:t>HTTPS</w:t>
      </w:r>
    </w:p>
    <w:p w14:paraId="2E1A59CD" w14:textId="43BC8299" w:rsidR="00366568" w:rsidRDefault="000849F8" w:rsidP="00366568">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br w:type="page"/>
      </w:r>
    </w:p>
    <w:p w14:paraId="283D68DA" w14:textId="5E9A100D" w:rsidR="44C05D2C" w:rsidRDefault="44C05D2C" w:rsidP="44C05D2C">
      <w:pPr>
        <w:pStyle w:val="Heading1"/>
        <w:numPr>
          <w:ilvl w:val="0"/>
          <w:numId w:val="9"/>
        </w:numPr>
      </w:pPr>
      <w:bookmarkStart w:id="58" w:name="_Toc3360619"/>
      <w:r>
        <w:lastRenderedPageBreak/>
        <w:t>Using FCA for AWS Cloud</w:t>
      </w:r>
      <w:bookmarkEnd w:id="58"/>
    </w:p>
    <w:p w14:paraId="44D21EA2" w14:textId="77777777" w:rsidR="0053313A" w:rsidRPr="0053313A" w:rsidRDefault="0053313A" w:rsidP="0053313A"/>
    <w:p w14:paraId="2188B0F9" w14:textId="714B1399" w:rsidR="0053313A" w:rsidRPr="0053313A" w:rsidRDefault="44C05D2C" w:rsidP="0053313A">
      <w:pPr>
        <w:pStyle w:val="Heading2"/>
        <w:numPr>
          <w:ilvl w:val="1"/>
          <w:numId w:val="9"/>
        </w:numPr>
      </w:pPr>
      <w:r>
        <w:t xml:space="preserve"> </w:t>
      </w:r>
      <w:bookmarkStart w:id="59" w:name="_Toc3360620"/>
      <w:r>
        <w:t>Pre-work for AWS Scripting to setup access to run FCA.</w:t>
      </w:r>
      <w:bookmarkEnd w:id="59"/>
    </w:p>
    <w:p w14:paraId="615BC51B" w14:textId="452B9410"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 xml:space="preserve">First, we will need to login to our AWS instance to obtain a programmatic access and secret key.  You will need to go to </w:t>
      </w:r>
      <w:hyperlink r:id="rId66">
        <w:r w:rsidRPr="44C05D2C">
          <w:rPr>
            <w:rStyle w:val="Hyperlink"/>
            <w:rFonts w:ascii="Calibri Light" w:eastAsia="Calibri Light" w:hAnsi="Calibri Light" w:cs="Calibri Light"/>
            <w:sz w:val="26"/>
            <w:szCs w:val="26"/>
          </w:rPr>
          <w:t>https://paloaltonetworks.okta.com</w:t>
        </w:r>
      </w:hyperlink>
      <w:r w:rsidRPr="44C05D2C">
        <w:rPr>
          <w:rFonts w:asciiTheme="majorHAnsi" w:eastAsiaTheme="majorEastAsia" w:hAnsiTheme="majorHAnsi" w:cstheme="majorBidi"/>
          <w:color w:val="2F5496" w:themeColor="accent1" w:themeShade="BF"/>
          <w:sz w:val="26"/>
          <w:szCs w:val="26"/>
        </w:rPr>
        <w:t>.</w:t>
      </w:r>
    </w:p>
    <w:p w14:paraId="3F9478D0" w14:textId="076187C3" w:rsidR="44C05D2C" w:rsidRDefault="44C05D2C" w:rsidP="44C05D2C">
      <w:pPr>
        <w:rPr>
          <w:rFonts w:asciiTheme="majorHAnsi" w:eastAsiaTheme="majorEastAsia" w:hAnsiTheme="majorHAnsi" w:cstheme="majorBidi"/>
          <w:color w:val="2F5496" w:themeColor="accent1" w:themeShade="BF"/>
          <w:sz w:val="26"/>
          <w:szCs w:val="26"/>
        </w:rPr>
      </w:pPr>
    </w:p>
    <w:p w14:paraId="13F57723" w14:textId="3A0ECEDA" w:rsidR="44C05D2C" w:rsidRDefault="44C05D2C" w:rsidP="44C05D2C">
      <w:pPr>
        <w:rPr>
          <w:rFonts w:asciiTheme="majorHAnsi" w:eastAsiaTheme="majorEastAsia" w:hAnsiTheme="majorHAnsi" w:cstheme="majorBidi"/>
          <w:color w:val="2F5496" w:themeColor="accent1" w:themeShade="BF"/>
          <w:sz w:val="26"/>
          <w:szCs w:val="26"/>
        </w:rPr>
      </w:pPr>
      <w:r>
        <w:rPr>
          <w:noProof/>
        </w:rPr>
        <w:drawing>
          <wp:inline distT="0" distB="0" distL="0" distR="0" wp14:anchorId="015A2DC1" wp14:editId="4B74598B">
            <wp:extent cx="4572000" cy="2771775"/>
            <wp:effectExtent l="0" t="0" r="0" b="0"/>
            <wp:docPr id="32157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3746CFDA" w14:textId="47C59FC4" w:rsidR="44C05D2C" w:rsidRDefault="44C05D2C" w:rsidP="44C05D2C"/>
    <w:p w14:paraId="11E25FA5" w14:textId="129A603C" w:rsidR="00742589" w:rsidRPr="001E10C5"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Look for Amazon AWS instance named “</w:t>
      </w:r>
      <w:r w:rsidRPr="44C05D2C">
        <w:rPr>
          <w:rStyle w:val="Heading2Char"/>
          <w:b/>
          <w:bCs/>
        </w:rPr>
        <w:t>IT_AWS-PS-Architects</w:t>
      </w:r>
      <w:r w:rsidRPr="44C05D2C">
        <w:rPr>
          <w:rFonts w:asciiTheme="majorHAnsi" w:eastAsiaTheme="majorEastAsia" w:hAnsiTheme="majorHAnsi" w:cstheme="majorBidi"/>
          <w:color w:val="2F5496" w:themeColor="accent1" w:themeShade="BF"/>
          <w:sz w:val="26"/>
          <w:szCs w:val="26"/>
        </w:rPr>
        <w:t>”</w:t>
      </w:r>
    </w:p>
    <w:p w14:paraId="05BCD503" w14:textId="08EB9D1C" w:rsidR="44C05D2C" w:rsidRDefault="44C05D2C" w:rsidP="44C05D2C">
      <w:pPr>
        <w:rPr>
          <w:rFonts w:asciiTheme="majorHAnsi" w:eastAsiaTheme="majorEastAsia" w:hAnsiTheme="majorHAnsi" w:cstheme="majorBidi"/>
          <w:color w:val="2F5496" w:themeColor="accent1" w:themeShade="BF"/>
          <w:sz w:val="26"/>
          <w:szCs w:val="26"/>
        </w:rPr>
      </w:pPr>
    </w:p>
    <w:p w14:paraId="10C69E55" w14:textId="6A66A1D0"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Once in the AWS instance you will need to authenticate with Okta MFA the proceed to go to IAM section to create an account.</w:t>
      </w:r>
    </w:p>
    <w:p w14:paraId="33E673E2" w14:textId="2A710120" w:rsidR="44C05D2C" w:rsidRDefault="44C05D2C" w:rsidP="44C05D2C">
      <w:pPr>
        <w:rPr>
          <w:rFonts w:asciiTheme="majorHAnsi" w:eastAsiaTheme="majorEastAsia" w:hAnsiTheme="majorHAnsi" w:cstheme="majorBidi"/>
          <w:color w:val="2F5496" w:themeColor="accent1" w:themeShade="BF"/>
          <w:sz w:val="26"/>
          <w:szCs w:val="26"/>
        </w:rPr>
      </w:pPr>
    </w:p>
    <w:p w14:paraId="6600AE92" w14:textId="09CFE13F" w:rsidR="44C05D2C" w:rsidRDefault="44C05D2C" w:rsidP="44C05D2C">
      <w:r>
        <w:rPr>
          <w:noProof/>
        </w:rPr>
        <w:drawing>
          <wp:inline distT="0" distB="0" distL="0" distR="0" wp14:anchorId="667B1C81" wp14:editId="372BF6BA">
            <wp:extent cx="4572000" cy="1809750"/>
            <wp:effectExtent l="0" t="0" r="0" b="0"/>
            <wp:docPr id="13393869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154F5782" w14:textId="30BA8132" w:rsidR="44C05D2C" w:rsidRDefault="00A57D13" w:rsidP="44C05D2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41C6D1C1" w14:textId="0116DE05"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lastRenderedPageBreak/>
        <w:t xml:space="preserve">Click Users then the blue </w:t>
      </w:r>
      <w:r w:rsidR="00060AD4" w:rsidRPr="44C05D2C">
        <w:rPr>
          <w:rFonts w:asciiTheme="majorHAnsi" w:eastAsiaTheme="majorEastAsia" w:hAnsiTheme="majorHAnsi" w:cstheme="majorBidi"/>
          <w:color w:val="2F5496" w:themeColor="accent1" w:themeShade="BF"/>
          <w:sz w:val="26"/>
          <w:szCs w:val="26"/>
        </w:rPr>
        <w:t>adds</w:t>
      </w:r>
      <w:r w:rsidRPr="44C05D2C">
        <w:rPr>
          <w:rFonts w:asciiTheme="majorHAnsi" w:eastAsiaTheme="majorEastAsia" w:hAnsiTheme="majorHAnsi" w:cstheme="majorBidi"/>
          <w:color w:val="2F5496" w:themeColor="accent1" w:themeShade="BF"/>
          <w:sz w:val="26"/>
          <w:szCs w:val="26"/>
        </w:rPr>
        <w:t xml:space="preserve"> user button.</w:t>
      </w:r>
    </w:p>
    <w:p w14:paraId="6C18D711" w14:textId="1C15C3DA" w:rsidR="44C05D2C" w:rsidRDefault="44C05D2C" w:rsidP="44C05D2C">
      <w:pPr>
        <w:rPr>
          <w:rFonts w:asciiTheme="majorHAnsi" w:eastAsiaTheme="majorEastAsia" w:hAnsiTheme="majorHAnsi" w:cstheme="majorBidi"/>
          <w:color w:val="2F5496" w:themeColor="accent1" w:themeShade="BF"/>
          <w:sz w:val="26"/>
          <w:szCs w:val="26"/>
        </w:rPr>
      </w:pPr>
    </w:p>
    <w:p w14:paraId="4299F0E9" w14:textId="5B2B8B09" w:rsidR="0053313A" w:rsidRPr="001E10C5" w:rsidRDefault="0053313A" w:rsidP="002C48B3">
      <w:pPr>
        <w:rPr>
          <w:rFonts w:asciiTheme="majorHAnsi" w:eastAsiaTheme="majorEastAsia" w:hAnsiTheme="majorHAnsi" w:cstheme="majorBidi"/>
          <w:color w:val="2F5496" w:themeColor="accent1" w:themeShade="BF"/>
          <w:sz w:val="26"/>
          <w:szCs w:val="26"/>
        </w:rPr>
      </w:pPr>
      <w:r>
        <w:rPr>
          <w:noProof/>
        </w:rPr>
        <w:drawing>
          <wp:inline distT="0" distB="0" distL="0" distR="0" wp14:anchorId="3B3DCA4E" wp14:editId="5DE1E362">
            <wp:extent cx="4572000" cy="3028950"/>
            <wp:effectExtent l="0" t="0" r="0" b="0"/>
            <wp:docPr id="18610677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73D3A62A" w14:textId="5C8E39C5" w:rsidR="44C05D2C" w:rsidRDefault="44C05D2C" w:rsidP="44C05D2C">
      <w:pPr>
        <w:rPr>
          <w:rFonts w:asciiTheme="majorHAnsi" w:eastAsiaTheme="majorEastAsia" w:hAnsiTheme="majorHAnsi" w:cstheme="majorBidi"/>
          <w:color w:val="2F5496" w:themeColor="accent1" w:themeShade="BF"/>
          <w:sz w:val="26"/>
          <w:szCs w:val="26"/>
        </w:rPr>
      </w:pPr>
    </w:p>
    <w:p w14:paraId="13A97E3D" w14:textId="73398297" w:rsidR="44C05D2C" w:rsidRPr="00686F07" w:rsidRDefault="44C05D2C" w:rsidP="44C05D2C">
      <w:pPr>
        <w:rPr>
          <w:rFonts w:asciiTheme="majorHAnsi" w:eastAsiaTheme="majorEastAsia" w:hAnsiTheme="majorHAnsi" w:cstheme="majorBidi"/>
          <w:b/>
          <w:bCs/>
          <w:color w:val="0070C0"/>
          <w:sz w:val="26"/>
          <w:szCs w:val="26"/>
        </w:rPr>
      </w:pPr>
      <w:r w:rsidRPr="44C05D2C">
        <w:rPr>
          <w:rFonts w:asciiTheme="majorHAnsi" w:eastAsiaTheme="majorEastAsia" w:hAnsiTheme="majorHAnsi" w:cstheme="majorBidi"/>
          <w:color w:val="2F5496" w:themeColor="accent1" w:themeShade="BF"/>
          <w:sz w:val="26"/>
          <w:szCs w:val="26"/>
        </w:rPr>
        <w:t xml:space="preserve">We will add your user here.  </w:t>
      </w:r>
      <w:r w:rsidRPr="44C05D2C">
        <w:rPr>
          <w:rFonts w:asciiTheme="majorHAnsi" w:eastAsiaTheme="majorEastAsia" w:hAnsiTheme="majorHAnsi" w:cstheme="majorBidi"/>
          <w:b/>
          <w:bCs/>
          <w:color w:val="FF0000"/>
          <w:sz w:val="26"/>
          <w:szCs w:val="26"/>
        </w:rPr>
        <w:t>Please use First initial and Last name for this so we can recognize you.</w:t>
      </w:r>
    </w:p>
    <w:p w14:paraId="18E5D60B" w14:textId="28BAA3AD" w:rsidR="44C05D2C" w:rsidRDefault="44C05D2C" w:rsidP="44C05D2C">
      <w:pPr>
        <w:rPr>
          <w:rFonts w:asciiTheme="majorHAnsi" w:eastAsiaTheme="majorEastAsia" w:hAnsiTheme="majorHAnsi" w:cstheme="majorBidi"/>
          <w:color w:val="2F5496" w:themeColor="accent1" w:themeShade="BF"/>
          <w:sz w:val="26"/>
          <w:szCs w:val="26"/>
        </w:rPr>
      </w:pPr>
    </w:p>
    <w:p w14:paraId="3BDFA8AF" w14:textId="226D7B6C"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 xml:space="preserve">We will next configure account permissions. When </w:t>
      </w:r>
    </w:p>
    <w:p w14:paraId="289FBE54" w14:textId="58304984" w:rsidR="44C05D2C" w:rsidRDefault="44C05D2C" w:rsidP="44C05D2C">
      <w:pPr>
        <w:rPr>
          <w:rFonts w:asciiTheme="majorHAnsi" w:eastAsiaTheme="majorEastAsia" w:hAnsiTheme="majorHAnsi" w:cstheme="majorBidi"/>
          <w:color w:val="2F5496" w:themeColor="accent1" w:themeShade="BF"/>
          <w:sz w:val="26"/>
          <w:szCs w:val="26"/>
        </w:rPr>
      </w:pPr>
    </w:p>
    <w:p w14:paraId="2CF0FBA6" w14:textId="784D17EE" w:rsidR="44C05D2C" w:rsidRDefault="44C05D2C" w:rsidP="44C05D2C">
      <w:r>
        <w:rPr>
          <w:noProof/>
        </w:rPr>
        <w:drawing>
          <wp:inline distT="0" distB="0" distL="0" distR="0" wp14:anchorId="6CDFA6B0" wp14:editId="327AAD8D">
            <wp:extent cx="4572000" cy="3238500"/>
            <wp:effectExtent l="0" t="0" r="0" b="0"/>
            <wp:docPr id="2628961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1B931A32" w14:textId="7318A76F"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lastRenderedPageBreak/>
        <w:t>When configuring the user details, we want to click check boxes for console and Programmatic access.</w:t>
      </w:r>
    </w:p>
    <w:p w14:paraId="7645D834" w14:textId="36755046" w:rsidR="44C05D2C" w:rsidRDefault="44C05D2C" w:rsidP="44C05D2C">
      <w:pPr>
        <w:rPr>
          <w:rFonts w:asciiTheme="majorHAnsi" w:eastAsiaTheme="majorEastAsia" w:hAnsiTheme="majorHAnsi" w:cstheme="majorBidi"/>
          <w:color w:val="2F5496" w:themeColor="accent1" w:themeShade="BF"/>
          <w:sz w:val="26"/>
          <w:szCs w:val="26"/>
        </w:rPr>
      </w:pPr>
    </w:p>
    <w:p w14:paraId="1248C518" w14:textId="747533C0"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You may want to choose to use your own password versus the autogenerated.</w:t>
      </w:r>
    </w:p>
    <w:p w14:paraId="27A788F4" w14:textId="4FCAE693" w:rsidR="44C05D2C" w:rsidRDefault="44C05D2C" w:rsidP="44C05D2C">
      <w:pPr>
        <w:rPr>
          <w:rFonts w:asciiTheme="majorHAnsi" w:eastAsiaTheme="majorEastAsia" w:hAnsiTheme="majorHAnsi" w:cstheme="majorBidi"/>
          <w:color w:val="2F5496" w:themeColor="accent1" w:themeShade="BF"/>
          <w:sz w:val="26"/>
          <w:szCs w:val="26"/>
        </w:rPr>
      </w:pPr>
    </w:p>
    <w:p w14:paraId="72575793" w14:textId="4DE5DEDC" w:rsidR="44C05D2C" w:rsidRDefault="44C05D2C" w:rsidP="44C05D2C">
      <w:pPr>
        <w:rPr>
          <w:rFonts w:asciiTheme="majorHAnsi" w:eastAsiaTheme="majorEastAsia" w:hAnsiTheme="majorHAnsi" w:cstheme="majorBidi"/>
          <w:color w:val="2F5496" w:themeColor="accent1" w:themeShade="BF"/>
          <w:sz w:val="26"/>
          <w:szCs w:val="26"/>
        </w:rPr>
      </w:pPr>
      <w:r>
        <w:rPr>
          <w:noProof/>
        </w:rPr>
        <w:drawing>
          <wp:inline distT="0" distB="0" distL="0" distR="0" wp14:anchorId="5B155360" wp14:editId="104E2B92">
            <wp:extent cx="4572000" cy="2771775"/>
            <wp:effectExtent l="0" t="0" r="0" b="0"/>
            <wp:docPr id="9585046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29599C14" w14:textId="69E66E8F"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Choose the admin permission role to assign for now.</w:t>
      </w:r>
    </w:p>
    <w:p w14:paraId="260416AA" w14:textId="72A25E6E" w:rsidR="44C05D2C" w:rsidRDefault="44C05D2C" w:rsidP="44C05D2C">
      <w:pPr>
        <w:rPr>
          <w:rFonts w:asciiTheme="majorHAnsi" w:eastAsiaTheme="majorEastAsia" w:hAnsiTheme="majorHAnsi" w:cstheme="majorBidi"/>
          <w:color w:val="2F5496" w:themeColor="accent1" w:themeShade="BF"/>
          <w:sz w:val="26"/>
          <w:szCs w:val="26"/>
        </w:rPr>
      </w:pPr>
    </w:p>
    <w:p w14:paraId="3A1AD31F" w14:textId="06E23973" w:rsidR="44C05D2C" w:rsidRDefault="44C05D2C" w:rsidP="44C05D2C">
      <w:pPr>
        <w:spacing w:line="259" w:lineRule="auto"/>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Next, we want to tag our user and role in the key field as your firstinitiallastname201 with 201 behind it.</w:t>
      </w:r>
    </w:p>
    <w:p w14:paraId="45DA1932" w14:textId="1ACF3C7A" w:rsidR="44C05D2C" w:rsidRDefault="44C05D2C" w:rsidP="44C05D2C">
      <w:pPr>
        <w:spacing w:line="259" w:lineRule="auto"/>
        <w:rPr>
          <w:rFonts w:asciiTheme="majorHAnsi" w:eastAsiaTheme="majorEastAsia" w:hAnsiTheme="majorHAnsi" w:cstheme="majorBidi"/>
          <w:color w:val="2F5496" w:themeColor="accent1" w:themeShade="BF"/>
          <w:sz w:val="26"/>
          <w:szCs w:val="26"/>
        </w:rPr>
      </w:pPr>
    </w:p>
    <w:p w14:paraId="03DF3BD9" w14:textId="56F50634" w:rsidR="00686F07" w:rsidRDefault="44C05D2C" w:rsidP="44C05D2C">
      <w:pPr>
        <w:spacing w:line="259" w:lineRule="auto"/>
      </w:pPr>
      <w:r>
        <w:rPr>
          <w:noProof/>
        </w:rPr>
        <w:drawing>
          <wp:inline distT="0" distB="0" distL="0" distR="0" wp14:anchorId="28197CB1" wp14:editId="4AC5E1AA">
            <wp:extent cx="4572000" cy="1676400"/>
            <wp:effectExtent l="0" t="0" r="0" b="0"/>
            <wp:docPr id="800065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66C96358" w14:textId="667363D5" w:rsidR="44C05D2C" w:rsidRDefault="00686F07" w:rsidP="00686F07">
      <w:r>
        <w:br w:type="page"/>
      </w:r>
    </w:p>
    <w:p w14:paraId="0AF9DB03" w14:textId="5DD2AEAA" w:rsidR="44C05D2C" w:rsidRDefault="44C05D2C" w:rsidP="00686F07">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lastRenderedPageBreak/>
        <w:t>The click Review and Review settings on next page then the Create user button.</w:t>
      </w:r>
    </w:p>
    <w:p w14:paraId="2D929F54" w14:textId="4332EB69" w:rsidR="44C05D2C" w:rsidRDefault="44C05D2C" w:rsidP="44C05D2C">
      <w:pPr>
        <w:spacing w:line="259" w:lineRule="auto"/>
        <w:rPr>
          <w:rFonts w:asciiTheme="majorHAnsi" w:eastAsiaTheme="majorEastAsia" w:hAnsiTheme="majorHAnsi" w:cstheme="majorBidi"/>
          <w:color w:val="2F5496" w:themeColor="accent1" w:themeShade="BF"/>
          <w:sz w:val="26"/>
          <w:szCs w:val="26"/>
        </w:rPr>
      </w:pPr>
    </w:p>
    <w:p w14:paraId="5D8C30BC" w14:textId="6A875124" w:rsidR="44C05D2C" w:rsidRDefault="44C05D2C" w:rsidP="44C05D2C">
      <w:pPr>
        <w:spacing w:line="259" w:lineRule="auto"/>
        <w:rPr>
          <w:rFonts w:asciiTheme="majorHAnsi" w:eastAsiaTheme="majorEastAsia" w:hAnsiTheme="majorHAnsi" w:cstheme="majorBidi"/>
          <w:color w:val="2F5496" w:themeColor="accent1" w:themeShade="BF"/>
          <w:sz w:val="26"/>
          <w:szCs w:val="26"/>
        </w:rPr>
      </w:pPr>
      <w:r>
        <w:rPr>
          <w:noProof/>
        </w:rPr>
        <w:drawing>
          <wp:inline distT="0" distB="0" distL="0" distR="0" wp14:anchorId="200115E3" wp14:editId="084E2932">
            <wp:extent cx="4572000" cy="2857500"/>
            <wp:effectExtent l="0" t="0" r="0" b="0"/>
            <wp:docPr id="2074641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105B7204" w14:textId="4609D435" w:rsidR="44C05D2C" w:rsidRDefault="44C05D2C" w:rsidP="44C05D2C">
      <w:pPr>
        <w:spacing w:line="259" w:lineRule="auto"/>
        <w:rPr>
          <w:rFonts w:asciiTheme="majorHAnsi" w:eastAsiaTheme="majorEastAsia" w:hAnsiTheme="majorHAnsi" w:cstheme="majorBidi"/>
          <w:color w:val="2F5496" w:themeColor="accent1" w:themeShade="BF"/>
          <w:sz w:val="26"/>
          <w:szCs w:val="26"/>
        </w:rPr>
      </w:pPr>
    </w:p>
    <w:p w14:paraId="30BA65F9" w14:textId="0E78F6B7" w:rsidR="44C05D2C" w:rsidRDefault="44C05D2C" w:rsidP="00686F07">
      <w:pPr>
        <w:spacing w:line="259" w:lineRule="auto"/>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At this point, you will have created your user and access.  On this page it is important to show access key and password.  I would even suggest downloaded CSV for reference.</w:t>
      </w:r>
    </w:p>
    <w:p w14:paraId="27459549" w14:textId="160EA358" w:rsidR="44C05D2C" w:rsidRDefault="44C05D2C" w:rsidP="44C05D2C">
      <w:pPr>
        <w:rPr>
          <w:rFonts w:asciiTheme="majorHAnsi" w:eastAsiaTheme="majorEastAsia" w:hAnsiTheme="majorHAnsi" w:cstheme="majorBidi"/>
          <w:color w:val="2F5496" w:themeColor="accent1" w:themeShade="BF"/>
          <w:sz w:val="26"/>
          <w:szCs w:val="26"/>
        </w:rPr>
      </w:pPr>
    </w:p>
    <w:p w14:paraId="61360C60" w14:textId="0F992AF9"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 xml:space="preserve">This will be the only time you get to see the access key and secret key and you will need to write it down or simply download CSV. </w:t>
      </w:r>
    </w:p>
    <w:p w14:paraId="7F97D643" w14:textId="69A608AC" w:rsidR="44C05D2C" w:rsidRDefault="44C05D2C" w:rsidP="44C05D2C">
      <w:pPr>
        <w:rPr>
          <w:rFonts w:asciiTheme="majorHAnsi" w:eastAsiaTheme="majorEastAsia" w:hAnsiTheme="majorHAnsi" w:cstheme="majorBidi"/>
          <w:color w:val="2F5496" w:themeColor="accent1" w:themeShade="BF"/>
          <w:sz w:val="26"/>
          <w:szCs w:val="26"/>
        </w:rPr>
      </w:pPr>
    </w:p>
    <w:p w14:paraId="08A9EA28" w14:textId="2F2A5316"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 xml:space="preserve"> You have the option to send it via email.  But I would suggest the CSV option.   </w:t>
      </w:r>
    </w:p>
    <w:p w14:paraId="59CC89B1" w14:textId="36FF4E8D" w:rsidR="44C05D2C" w:rsidRDefault="44C05D2C" w:rsidP="44C05D2C">
      <w:pPr>
        <w:rPr>
          <w:rFonts w:asciiTheme="majorHAnsi" w:eastAsiaTheme="majorEastAsia" w:hAnsiTheme="majorHAnsi" w:cstheme="majorBidi"/>
          <w:color w:val="2F5496" w:themeColor="accent1" w:themeShade="BF"/>
          <w:sz w:val="26"/>
          <w:szCs w:val="26"/>
        </w:rPr>
      </w:pPr>
    </w:p>
    <w:p w14:paraId="775BAF2F" w14:textId="7F14154F"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 xml:space="preserve">We will use this in our </w:t>
      </w:r>
      <w:r w:rsidRPr="44C05D2C">
        <w:rPr>
          <w:rFonts w:asciiTheme="majorHAnsi" w:eastAsiaTheme="majorEastAsia" w:hAnsiTheme="majorHAnsi" w:cstheme="majorBidi"/>
          <w:b/>
          <w:bCs/>
          <w:color w:val="2F5496" w:themeColor="accent1" w:themeShade="BF"/>
          <w:sz w:val="26"/>
          <w:szCs w:val="26"/>
        </w:rPr>
        <w:t>provider.yml.example</w:t>
      </w:r>
      <w:r w:rsidRPr="44C05D2C">
        <w:rPr>
          <w:rFonts w:asciiTheme="majorHAnsi" w:eastAsiaTheme="majorEastAsia" w:hAnsiTheme="majorHAnsi" w:cstheme="majorBidi"/>
          <w:color w:val="2F5496" w:themeColor="accent1" w:themeShade="BF"/>
          <w:sz w:val="26"/>
          <w:szCs w:val="26"/>
        </w:rPr>
        <w:t xml:space="preserve"> file to configure our provider access for AWS.</w:t>
      </w:r>
    </w:p>
    <w:p w14:paraId="66A39D15" w14:textId="1B153A3E" w:rsidR="44C05D2C" w:rsidRDefault="00686F07" w:rsidP="44C05D2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0E33CA86" w14:textId="68B234DC"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lastRenderedPageBreak/>
        <w:t xml:space="preserve">In the root directory of FCA, there is a file called </w:t>
      </w:r>
      <w:r w:rsidRPr="44C05D2C">
        <w:rPr>
          <w:rFonts w:asciiTheme="majorHAnsi" w:eastAsiaTheme="majorEastAsia" w:hAnsiTheme="majorHAnsi" w:cstheme="majorBidi"/>
          <w:b/>
          <w:bCs/>
          <w:color w:val="2F5496" w:themeColor="accent1" w:themeShade="BF"/>
          <w:sz w:val="26"/>
          <w:szCs w:val="26"/>
        </w:rPr>
        <w:t>provider.yml.example</w:t>
      </w:r>
      <w:r w:rsidRPr="44C05D2C">
        <w:rPr>
          <w:rFonts w:asciiTheme="majorHAnsi" w:eastAsiaTheme="majorEastAsia" w:hAnsiTheme="majorHAnsi" w:cstheme="majorBidi"/>
          <w:color w:val="2F5496" w:themeColor="accent1" w:themeShade="BF"/>
          <w:sz w:val="26"/>
          <w:szCs w:val="26"/>
        </w:rPr>
        <w:t xml:space="preserve"> </w:t>
      </w:r>
    </w:p>
    <w:p w14:paraId="03D3309B" w14:textId="7864106D" w:rsidR="44C05D2C" w:rsidRDefault="44C05D2C" w:rsidP="44C05D2C">
      <w:pPr>
        <w:rPr>
          <w:rFonts w:asciiTheme="majorHAnsi" w:eastAsiaTheme="majorEastAsia" w:hAnsiTheme="majorHAnsi" w:cstheme="majorBidi"/>
          <w:color w:val="2F5496" w:themeColor="accent1" w:themeShade="BF"/>
          <w:sz w:val="26"/>
          <w:szCs w:val="26"/>
        </w:rPr>
      </w:pPr>
    </w:p>
    <w:p w14:paraId="08A3D005" w14:textId="2069D07D" w:rsidR="44C05D2C" w:rsidRDefault="44C05D2C" w:rsidP="44C05D2C">
      <w:r>
        <w:rPr>
          <w:noProof/>
        </w:rPr>
        <w:drawing>
          <wp:inline distT="0" distB="0" distL="0" distR="0" wp14:anchorId="59EEC25C" wp14:editId="379129E2">
            <wp:extent cx="4572000" cy="2352675"/>
            <wp:effectExtent l="0" t="0" r="0" b="0"/>
            <wp:docPr id="6160828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154B53E4" w14:textId="6B6A5729" w:rsidR="44C05D2C" w:rsidRDefault="44C05D2C" w:rsidP="44C05D2C"/>
    <w:p w14:paraId="1C9E6484" w14:textId="0DB9207D"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The file you will pick your region under AWS Example and put in the access key and secret key you have recorded from the steps above.   You should now be able to run FCA in the AWS environment now.    Once applied removed the .example file extension from provider.yml and save your file.</w:t>
      </w:r>
    </w:p>
    <w:p w14:paraId="6A217CD8" w14:textId="14A5D932" w:rsidR="44C05D2C" w:rsidRDefault="44C05D2C" w:rsidP="44C05D2C">
      <w:pPr>
        <w:rPr>
          <w:rFonts w:asciiTheme="majorHAnsi" w:eastAsiaTheme="majorEastAsia" w:hAnsiTheme="majorHAnsi" w:cstheme="majorBidi"/>
          <w:color w:val="2F5496" w:themeColor="accent1" w:themeShade="BF"/>
          <w:sz w:val="26"/>
          <w:szCs w:val="26"/>
        </w:rPr>
      </w:pPr>
    </w:p>
    <w:p w14:paraId="13F66D9B" w14:textId="6FA27A1B" w:rsidR="00686F07"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 xml:space="preserve"> This ends the preparation section of AWS FCA.</w:t>
      </w:r>
    </w:p>
    <w:p w14:paraId="67096CDE" w14:textId="5CBBCBF6" w:rsidR="44C05D2C" w:rsidRDefault="44C05D2C" w:rsidP="44C05D2C">
      <w:pPr>
        <w:rPr>
          <w:rFonts w:asciiTheme="majorHAnsi" w:eastAsiaTheme="majorEastAsia" w:hAnsiTheme="majorHAnsi" w:cstheme="majorBidi"/>
          <w:color w:val="2F5496" w:themeColor="accent1" w:themeShade="BF"/>
          <w:sz w:val="26"/>
          <w:szCs w:val="26"/>
        </w:rPr>
      </w:pPr>
    </w:p>
    <w:p w14:paraId="2B8C83B2" w14:textId="77777777" w:rsidR="008216EC" w:rsidRPr="00686F07" w:rsidRDefault="008216EC" w:rsidP="44C05D2C">
      <w:pPr>
        <w:rPr>
          <w:rFonts w:asciiTheme="majorHAnsi" w:eastAsiaTheme="majorEastAsia" w:hAnsiTheme="majorHAnsi" w:cstheme="majorBidi"/>
          <w:color w:val="2F5496" w:themeColor="accent1" w:themeShade="BF"/>
          <w:sz w:val="26"/>
          <w:szCs w:val="26"/>
        </w:rPr>
      </w:pPr>
    </w:p>
    <w:p w14:paraId="7DFDEEC5" w14:textId="47FBAD37" w:rsidR="00366568" w:rsidRPr="003546C8" w:rsidRDefault="44C05D2C" w:rsidP="0053313A">
      <w:pPr>
        <w:pStyle w:val="Heading2"/>
        <w:numPr>
          <w:ilvl w:val="1"/>
          <w:numId w:val="9"/>
        </w:numPr>
        <w:rPr>
          <w:b/>
        </w:rPr>
      </w:pPr>
      <w:bookmarkStart w:id="60" w:name="_Toc3360621"/>
      <w:r w:rsidRPr="003546C8">
        <w:rPr>
          <w:b/>
        </w:rPr>
        <w:t>Configure Virtual Networks Files</w:t>
      </w:r>
      <w:bookmarkEnd w:id="60"/>
    </w:p>
    <w:p w14:paraId="482BB954" w14:textId="77777777" w:rsidR="00366568" w:rsidRPr="005556AA" w:rsidRDefault="00366568" w:rsidP="00366568">
      <w:pPr>
        <w:rPr>
          <w:rFonts w:eastAsiaTheme="majorEastAsia"/>
        </w:rPr>
      </w:pPr>
    </w:p>
    <w:p w14:paraId="08B5F575" w14:textId="4879BD80"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Go to the Virtual_Networks folder and copy&amp;paste the two AWS VPCTransit.yml.aws.example file.</w:t>
      </w:r>
    </w:p>
    <w:p w14:paraId="74F29393" w14:textId="100D3143" w:rsidR="44C05D2C" w:rsidRDefault="44C05D2C" w:rsidP="44C05D2C">
      <w:pPr>
        <w:rPr>
          <w:rFonts w:asciiTheme="majorHAnsi" w:eastAsiaTheme="majorEastAsia" w:hAnsiTheme="majorHAnsi" w:cstheme="majorBidi"/>
          <w:color w:val="2F5496" w:themeColor="accent1" w:themeShade="BF"/>
          <w:sz w:val="26"/>
          <w:szCs w:val="26"/>
        </w:rPr>
      </w:pPr>
    </w:p>
    <w:p w14:paraId="24E3D5E5" w14:textId="3A0515D0" w:rsidR="00C136C2" w:rsidRPr="00366568" w:rsidRDefault="00366568" w:rsidP="00C136C2">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Change the name of the file</w:t>
      </w:r>
      <w:r w:rsidR="00FD0D6E">
        <w:rPr>
          <w:rFonts w:asciiTheme="majorHAnsi" w:eastAsiaTheme="majorEastAsia" w:hAnsiTheme="majorHAnsi" w:cstheme="majorBidi"/>
          <w:color w:val="2F5496" w:themeColor="accent1" w:themeShade="BF"/>
          <w:sz w:val="26"/>
          <w:szCs w:val="26"/>
        </w:rPr>
        <w:t xml:space="preserve"> to</w:t>
      </w:r>
      <w:r>
        <w:rPr>
          <w:rFonts w:asciiTheme="majorHAnsi" w:eastAsiaTheme="majorEastAsia" w:hAnsiTheme="majorHAnsi" w:cstheme="majorBidi"/>
          <w:color w:val="2F5496" w:themeColor="accent1" w:themeShade="BF"/>
          <w:sz w:val="26"/>
          <w:szCs w:val="26"/>
        </w:rPr>
        <w:t xml:space="preserve"> “</w:t>
      </w:r>
      <w:r w:rsidR="004312AF" w:rsidRPr="004312AF">
        <w:rPr>
          <w:rFonts w:asciiTheme="majorHAnsi" w:eastAsiaTheme="majorEastAsia" w:hAnsiTheme="majorHAnsi" w:cstheme="majorBidi"/>
          <w:b/>
          <w:color w:val="2F5496" w:themeColor="accent1" w:themeShade="BF"/>
          <w:sz w:val="26"/>
          <w:szCs w:val="26"/>
        </w:rPr>
        <w:t>VPC</w:t>
      </w:r>
      <w:r>
        <w:rPr>
          <w:rFonts w:asciiTheme="majorHAnsi" w:eastAsiaTheme="majorEastAsia" w:hAnsiTheme="majorHAnsi" w:cstheme="majorBidi"/>
          <w:b/>
          <w:color w:val="2F5496" w:themeColor="accent1" w:themeShade="BF"/>
          <w:sz w:val="26"/>
          <w:szCs w:val="26"/>
        </w:rPr>
        <w:t>Transit</w:t>
      </w:r>
      <w:r w:rsidRPr="00A71E22">
        <w:rPr>
          <w:rFonts w:asciiTheme="majorHAnsi" w:eastAsiaTheme="majorEastAsia" w:hAnsiTheme="majorHAnsi" w:cstheme="majorBidi"/>
          <w:b/>
          <w:color w:val="2F5496" w:themeColor="accent1" w:themeShade="BF"/>
          <w:sz w:val="26"/>
          <w:szCs w:val="26"/>
        </w:rPr>
        <w:t>.yml</w:t>
      </w:r>
    </w:p>
    <w:p w14:paraId="510EA025" w14:textId="7EEB35F9" w:rsidR="44C05D2C" w:rsidRDefault="44C05D2C" w:rsidP="44C05D2C">
      <w:pPr>
        <w:rPr>
          <w:rFonts w:asciiTheme="majorHAnsi" w:eastAsiaTheme="majorEastAsia" w:hAnsiTheme="majorHAnsi" w:cstheme="majorBidi"/>
          <w:color w:val="2F5496" w:themeColor="accent1" w:themeShade="BF"/>
          <w:sz w:val="26"/>
          <w:szCs w:val="26"/>
        </w:rPr>
      </w:pPr>
    </w:p>
    <w:p w14:paraId="07135A7F" w14:textId="56814301"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Th</w:t>
      </w:r>
      <w:r w:rsidR="009B1110">
        <w:rPr>
          <w:rFonts w:asciiTheme="majorHAnsi" w:eastAsiaTheme="majorEastAsia" w:hAnsiTheme="majorHAnsi" w:cstheme="majorBidi"/>
          <w:color w:val="2F5496" w:themeColor="accent1" w:themeShade="BF"/>
          <w:sz w:val="26"/>
          <w:szCs w:val="26"/>
        </w:rPr>
        <w:t>i</w:t>
      </w:r>
      <w:r w:rsidRPr="44C05D2C">
        <w:rPr>
          <w:rFonts w:asciiTheme="majorHAnsi" w:eastAsiaTheme="majorEastAsia" w:hAnsiTheme="majorHAnsi" w:cstheme="majorBidi"/>
          <w:color w:val="2F5496" w:themeColor="accent1" w:themeShade="BF"/>
          <w:sz w:val="26"/>
          <w:szCs w:val="26"/>
        </w:rPr>
        <w:t xml:space="preserve">s file </w:t>
      </w:r>
      <w:r w:rsidR="009B1110">
        <w:rPr>
          <w:rFonts w:asciiTheme="majorHAnsi" w:eastAsiaTheme="majorEastAsia" w:hAnsiTheme="majorHAnsi" w:cstheme="majorBidi"/>
          <w:color w:val="2F5496" w:themeColor="accent1" w:themeShade="BF"/>
          <w:sz w:val="26"/>
          <w:szCs w:val="26"/>
        </w:rPr>
        <w:t xml:space="preserve">is </w:t>
      </w:r>
      <w:r w:rsidRPr="44C05D2C">
        <w:rPr>
          <w:rFonts w:asciiTheme="majorHAnsi" w:eastAsiaTheme="majorEastAsia" w:hAnsiTheme="majorHAnsi" w:cstheme="majorBidi"/>
          <w:color w:val="2F5496" w:themeColor="accent1" w:themeShade="BF"/>
          <w:sz w:val="26"/>
          <w:szCs w:val="26"/>
        </w:rPr>
        <w:t>where a lot of your AWS Network Orchestration configuration will take place. This are Ansible driven to basically filling in the information from the Topology. Such as ip addresses and number of Availability zones and Subnet CIDRS.</w:t>
      </w:r>
    </w:p>
    <w:p w14:paraId="50F647B0" w14:textId="41D5B828" w:rsidR="44C05D2C" w:rsidRDefault="44C05D2C" w:rsidP="44C05D2C">
      <w:pPr>
        <w:rPr>
          <w:rFonts w:asciiTheme="majorHAnsi" w:eastAsiaTheme="majorEastAsia" w:hAnsiTheme="majorHAnsi" w:cstheme="majorBidi"/>
          <w:color w:val="2F5496" w:themeColor="accent1" w:themeShade="BF"/>
          <w:sz w:val="26"/>
          <w:szCs w:val="26"/>
        </w:rPr>
      </w:pPr>
    </w:p>
    <w:p w14:paraId="23E46AEA" w14:textId="4C5B2C23" w:rsidR="44C05D2C"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 xml:space="preserve">Spoke </w:t>
      </w:r>
      <w:r w:rsidR="006844BE">
        <w:rPr>
          <w:rFonts w:asciiTheme="majorHAnsi" w:eastAsiaTheme="majorEastAsia" w:hAnsiTheme="majorHAnsi" w:cstheme="majorBidi"/>
          <w:color w:val="2F5496" w:themeColor="accent1" w:themeShade="BF"/>
          <w:sz w:val="26"/>
          <w:szCs w:val="26"/>
        </w:rPr>
        <w:t>section</w:t>
      </w:r>
      <w:r w:rsidRPr="44C05D2C">
        <w:rPr>
          <w:rFonts w:asciiTheme="majorHAnsi" w:eastAsiaTheme="majorEastAsia" w:hAnsiTheme="majorHAnsi" w:cstheme="majorBidi"/>
          <w:color w:val="2F5496" w:themeColor="accent1" w:themeShade="BF"/>
          <w:sz w:val="26"/>
          <w:szCs w:val="26"/>
        </w:rPr>
        <w:t xml:space="preserve"> contains below parameters for individual spokes and where they will reside.</w:t>
      </w:r>
    </w:p>
    <w:p w14:paraId="208728A1" w14:textId="48A509A6" w:rsidR="008216EC" w:rsidRDefault="008216E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48E6C323" w14:textId="77777777" w:rsidR="003F74D1" w:rsidRDefault="009B1110" w:rsidP="44C05D2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We will be designing a VPC Transit model. At this state most of the heavy lifting is automated</w:t>
      </w:r>
      <w:r w:rsidR="00387040">
        <w:rPr>
          <w:rFonts w:asciiTheme="majorHAnsi" w:eastAsiaTheme="majorEastAsia" w:hAnsiTheme="majorHAnsi" w:cstheme="majorBidi"/>
          <w:color w:val="2F5496" w:themeColor="accent1" w:themeShade="BF"/>
          <w:sz w:val="26"/>
          <w:szCs w:val="26"/>
        </w:rPr>
        <w:t xml:space="preserve">. </w:t>
      </w:r>
    </w:p>
    <w:p w14:paraId="3B5EEA3F" w14:textId="2B99BB48" w:rsidR="003F74D1" w:rsidRDefault="0020483E" w:rsidP="44C05D2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56FECAF" wp14:editId="62488551">
            <wp:extent cx="4470400" cy="990600"/>
            <wp:effectExtent l="0" t="0" r="0" b="0"/>
            <wp:docPr id="6"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2 at 9.32.32 AM.png"/>
                    <pic:cNvPicPr/>
                  </pic:nvPicPr>
                  <pic:blipFill>
                    <a:blip r:embed="rId75">
                      <a:extLst>
                        <a:ext uri="{28A0092B-C50C-407E-A947-70E740481C1C}">
                          <a14:useLocalDpi xmlns:a14="http://schemas.microsoft.com/office/drawing/2010/main" val="0"/>
                        </a:ext>
                      </a:extLst>
                    </a:blip>
                    <a:stretch>
                      <a:fillRect/>
                    </a:stretch>
                  </pic:blipFill>
                  <pic:spPr>
                    <a:xfrm>
                      <a:off x="0" y="0"/>
                      <a:ext cx="4470400" cy="990600"/>
                    </a:xfrm>
                    <a:prstGeom prst="rect">
                      <a:avLst/>
                    </a:prstGeom>
                  </pic:spPr>
                </pic:pic>
              </a:graphicData>
            </a:graphic>
          </wp:inline>
        </w:drawing>
      </w:r>
    </w:p>
    <w:p w14:paraId="43B27E04" w14:textId="77777777" w:rsidR="0027796A" w:rsidRDefault="0027796A" w:rsidP="44C05D2C">
      <w:pPr>
        <w:rPr>
          <w:rFonts w:asciiTheme="majorHAnsi" w:eastAsiaTheme="majorEastAsia" w:hAnsiTheme="majorHAnsi" w:cstheme="majorBidi"/>
          <w:color w:val="2F5496" w:themeColor="accent1" w:themeShade="BF"/>
          <w:sz w:val="26"/>
          <w:szCs w:val="26"/>
        </w:rPr>
      </w:pPr>
    </w:p>
    <w:p w14:paraId="1E301F7C" w14:textId="24DCFEE9" w:rsidR="004E0964" w:rsidRDefault="003F74D1" w:rsidP="44C05D2C">
      <w:pPr>
        <w:rPr>
          <w:rFonts w:asciiTheme="majorHAnsi" w:eastAsiaTheme="majorEastAsia" w:hAnsiTheme="majorHAnsi" w:cstheme="majorBidi"/>
          <w:color w:val="2F5496" w:themeColor="accent1" w:themeShade="BF"/>
          <w:sz w:val="26"/>
          <w:szCs w:val="26"/>
        </w:rPr>
      </w:pPr>
      <w:r w:rsidRPr="003F74D1">
        <w:rPr>
          <w:rFonts w:asciiTheme="majorHAnsi" w:eastAsiaTheme="majorEastAsia" w:hAnsiTheme="majorHAnsi" w:cstheme="majorBidi"/>
          <w:b/>
          <w:color w:val="2F5496" w:themeColor="accent1" w:themeShade="BF"/>
          <w:sz w:val="26"/>
          <w:szCs w:val="26"/>
        </w:rPr>
        <w:t xml:space="preserve">Note: </w:t>
      </w:r>
      <w:r w:rsidR="00387040" w:rsidRPr="003F74D1">
        <w:rPr>
          <w:rFonts w:asciiTheme="majorHAnsi" w:eastAsiaTheme="majorEastAsia" w:hAnsiTheme="majorHAnsi" w:cstheme="majorBidi"/>
          <w:b/>
          <w:color w:val="2F5496" w:themeColor="accent1" w:themeShade="BF"/>
          <w:sz w:val="26"/>
          <w:szCs w:val="26"/>
        </w:rPr>
        <w:t xml:space="preserve">The only parts that will not be automated will be the BGP routing </w:t>
      </w:r>
      <w:r w:rsidR="0020483E">
        <w:rPr>
          <w:rFonts w:asciiTheme="majorHAnsi" w:eastAsiaTheme="majorEastAsia" w:hAnsiTheme="majorHAnsi" w:cstheme="majorBidi"/>
          <w:b/>
          <w:color w:val="2F5496" w:themeColor="accent1" w:themeShade="BF"/>
          <w:sz w:val="26"/>
          <w:szCs w:val="26"/>
        </w:rPr>
        <w:t xml:space="preserve">&amp; Static Routing </w:t>
      </w:r>
      <w:r w:rsidR="00387040" w:rsidRPr="003F74D1">
        <w:rPr>
          <w:rFonts w:asciiTheme="majorHAnsi" w:eastAsiaTheme="majorEastAsia" w:hAnsiTheme="majorHAnsi" w:cstheme="majorBidi"/>
          <w:b/>
          <w:color w:val="2F5496" w:themeColor="accent1" w:themeShade="BF"/>
          <w:sz w:val="26"/>
          <w:szCs w:val="26"/>
        </w:rPr>
        <w:t xml:space="preserve">setup. These modules are being worked on in future release.  As of now, AWS and Palo Alto BGP best practice on </w:t>
      </w:r>
      <w:r w:rsidR="00B92445" w:rsidRPr="003F74D1">
        <w:rPr>
          <w:rFonts w:asciiTheme="majorHAnsi" w:eastAsiaTheme="majorEastAsia" w:hAnsiTheme="majorHAnsi" w:cstheme="majorBidi"/>
          <w:b/>
          <w:color w:val="2F5496" w:themeColor="accent1" w:themeShade="BF"/>
          <w:sz w:val="26"/>
          <w:szCs w:val="26"/>
        </w:rPr>
        <w:t>BGP setup is to use AS Path Prepend versus the older MED setup.  You will have to configure those manually</w:t>
      </w:r>
      <w:r w:rsidR="00B92445">
        <w:rPr>
          <w:rFonts w:asciiTheme="majorHAnsi" w:eastAsiaTheme="majorEastAsia" w:hAnsiTheme="majorHAnsi" w:cstheme="majorBidi"/>
          <w:color w:val="2F5496" w:themeColor="accent1" w:themeShade="BF"/>
          <w:sz w:val="26"/>
          <w:szCs w:val="26"/>
        </w:rPr>
        <w:t>.</w:t>
      </w:r>
    </w:p>
    <w:p w14:paraId="79F57604" w14:textId="77777777" w:rsidR="004E0964" w:rsidRDefault="004E0964" w:rsidP="44C05D2C">
      <w:pPr>
        <w:rPr>
          <w:rFonts w:asciiTheme="majorHAnsi" w:eastAsiaTheme="majorEastAsia" w:hAnsiTheme="majorHAnsi" w:cstheme="majorBidi"/>
          <w:color w:val="2F5496" w:themeColor="accent1" w:themeShade="BF"/>
          <w:sz w:val="26"/>
          <w:szCs w:val="26"/>
        </w:rPr>
      </w:pPr>
    </w:p>
    <w:p w14:paraId="75C14F80" w14:textId="46FC9E6F" w:rsidR="004E0964" w:rsidRDefault="24FF7A24" w:rsidP="24FF7A24">
      <w:pPr>
        <w:rPr>
          <w:rFonts w:asciiTheme="majorHAnsi" w:eastAsiaTheme="majorEastAsia" w:hAnsiTheme="majorHAnsi" w:cstheme="majorBidi"/>
          <w:color w:val="2F5496" w:themeColor="accent1" w:themeShade="BF"/>
          <w:sz w:val="26"/>
          <w:szCs w:val="26"/>
        </w:rPr>
      </w:pPr>
      <w:r w:rsidRPr="24FF7A24">
        <w:rPr>
          <w:rFonts w:asciiTheme="majorHAnsi" w:eastAsiaTheme="majorEastAsia" w:hAnsiTheme="majorHAnsi" w:cstheme="majorBidi"/>
          <w:color w:val="2F5496" w:themeColor="accent1" w:themeShade="BF"/>
          <w:sz w:val="26"/>
          <w:szCs w:val="26"/>
        </w:rPr>
        <w:t>First Section of the VPCTransit.yml we will be editing will be the firewall setup. Since it is a transit, we will need 2 firewalls in 2 availability zone</w:t>
      </w:r>
    </w:p>
    <w:p w14:paraId="64FD639D" w14:textId="67E37445" w:rsidR="006A0BAB" w:rsidRDefault="006A0BAB" w:rsidP="44C05D2C">
      <w:pPr>
        <w:rPr>
          <w:rFonts w:asciiTheme="majorHAnsi" w:eastAsiaTheme="majorEastAsia" w:hAnsiTheme="majorHAnsi" w:cstheme="majorBidi"/>
          <w:color w:val="2F5496" w:themeColor="accent1" w:themeShade="BF"/>
          <w:sz w:val="26"/>
          <w:szCs w:val="26"/>
        </w:rPr>
      </w:pPr>
    </w:p>
    <w:p w14:paraId="1BF06D09" w14:textId="49DFAFD3" w:rsidR="006A0BAB" w:rsidRDefault="006A0BAB" w:rsidP="44C05D2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5690580" wp14:editId="16685B11">
            <wp:extent cx="5943600" cy="3376295"/>
            <wp:effectExtent l="0" t="0" r="0" b="190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22 at 11.49.29 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7F6E6817" w14:textId="77777777" w:rsidR="00E252FB" w:rsidRDefault="00E252FB" w:rsidP="00E252FB">
      <w:pPr>
        <w:rPr>
          <w:rFonts w:asciiTheme="majorHAnsi" w:eastAsiaTheme="majorEastAsia" w:hAnsiTheme="majorHAnsi" w:cstheme="majorBidi"/>
          <w:color w:val="2F5496" w:themeColor="accent1" w:themeShade="BF"/>
          <w:sz w:val="26"/>
          <w:szCs w:val="26"/>
        </w:rPr>
      </w:pPr>
    </w:p>
    <w:p w14:paraId="087F7D49" w14:textId="1CDBB961" w:rsidR="00E252FB" w:rsidRPr="00DB5E0A" w:rsidRDefault="00E252FB" w:rsidP="00E252FB">
      <w:pPr>
        <w:rPr>
          <w:rFonts w:asciiTheme="majorHAnsi" w:eastAsiaTheme="majorEastAsia" w:hAnsiTheme="majorHAnsi" w:cstheme="majorBidi"/>
          <w:b/>
          <w:color w:val="2F5496" w:themeColor="accent1" w:themeShade="BF"/>
          <w:sz w:val="26"/>
          <w:szCs w:val="26"/>
          <w:u w:val="single"/>
        </w:rPr>
      </w:pPr>
      <w:r w:rsidRPr="00DB5E0A">
        <w:rPr>
          <w:rFonts w:asciiTheme="majorHAnsi" w:eastAsiaTheme="majorEastAsia" w:hAnsiTheme="majorHAnsi" w:cstheme="majorBidi"/>
          <w:b/>
          <w:color w:val="2F5496" w:themeColor="accent1" w:themeShade="BF"/>
          <w:sz w:val="26"/>
          <w:szCs w:val="26"/>
          <w:u w:val="single"/>
        </w:rPr>
        <w:t xml:space="preserve">Below you will see comments taken from the VPCTransit.yml </w:t>
      </w:r>
      <w:r w:rsidR="00A70F99" w:rsidRPr="00DB5E0A">
        <w:rPr>
          <w:rFonts w:asciiTheme="majorHAnsi" w:eastAsiaTheme="majorEastAsia" w:hAnsiTheme="majorHAnsi" w:cstheme="majorBidi"/>
          <w:b/>
          <w:color w:val="2F5496" w:themeColor="accent1" w:themeShade="BF"/>
          <w:sz w:val="26"/>
          <w:szCs w:val="26"/>
          <w:u w:val="single"/>
        </w:rPr>
        <w:t>A and B will be the AZ zones from the region you are deploying.</w:t>
      </w:r>
    </w:p>
    <w:p w14:paraId="32C5B808" w14:textId="499C33E4"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#How many AZ zones do you want? This will be amount of Firewalls deployed.</w:t>
      </w:r>
    </w:p>
    <w:p w14:paraId="6631E604"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availability_zones:</w:t>
      </w:r>
    </w:p>
    <w:p w14:paraId="235222DD"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 a</w:t>
      </w:r>
    </w:p>
    <w:p w14:paraId="211031FB"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 b</w:t>
      </w:r>
    </w:p>
    <w:p w14:paraId="6A5B399E" w14:textId="77777777" w:rsidR="00A70F99" w:rsidRDefault="00A70F99" w:rsidP="00E252FB">
      <w:pPr>
        <w:rPr>
          <w:rFonts w:asciiTheme="majorHAnsi" w:eastAsiaTheme="majorEastAsia" w:hAnsiTheme="majorHAnsi" w:cstheme="majorBidi"/>
          <w:color w:val="2F5496" w:themeColor="accent1" w:themeShade="BF"/>
          <w:sz w:val="26"/>
          <w:szCs w:val="26"/>
        </w:rPr>
      </w:pPr>
    </w:p>
    <w:p w14:paraId="484A8306" w14:textId="77777777" w:rsidR="00FE6815" w:rsidRDefault="00FE6815" w:rsidP="00E252FB">
      <w:pPr>
        <w:rPr>
          <w:rFonts w:asciiTheme="majorHAnsi" w:eastAsiaTheme="majorEastAsia" w:hAnsiTheme="majorHAnsi" w:cstheme="majorBidi"/>
          <w:b/>
          <w:color w:val="2F5496" w:themeColor="accent1" w:themeShade="BF"/>
          <w:sz w:val="26"/>
          <w:szCs w:val="26"/>
          <w:u w:val="single"/>
        </w:rPr>
      </w:pPr>
    </w:p>
    <w:p w14:paraId="79432953" w14:textId="53B5A297" w:rsidR="00FE6815" w:rsidRDefault="00FE6815" w:rsidP="00E252FB">
      <w:pPr>
        <w:rPr>
          <w:rFonts w:asciiTheme="majorHAnsi" w:eastAsiaTheme="majorEastAsia" w:hAnsiTheme="majorHAnsi" w:cstheme="majorBidi"/>
          <w:b/>
          <w:color w:val="2F5496" w:themeColor="accent1" w:themeShade="BF"/>
          <w:sz w:val="26"/>
          <w:szCs w:val="26"/>
          <w:u w:val="single"/>
        </w:rPr>
      </w:pPr>
      <w:r>
        <w:rPr>
          <w:rFonts w:asciiTheme="majorHAnsi" w:eastAsiaTheme="majorEastAsia" w:hAnsiTheme="majorHAnsi" w:cstheme="majorBidi"/>
          <w:b/>
          <w:noProof/>
          <w:color w:val="2F5496" w:themeColor="accent1" w:themeShade="BF"/>
          <w:sz w:val="26"/>
          <w:szCs w:val="26"/>
          <w:u w:val="single"/>
        </w:rPr>
        <w:drawing>
          <wp:inline distT="0" distB="0" distL="0" distR="0" wp14:anchorId="7A2B5CDC" wp14:editId="191BE60A">
            <wp:extent cx="5943600" cy="1682750"/>
            <wp:effectExtent l="0" t="0" r="0" b="635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2-22 at 1.47.39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682750"/>
                    </a:xfrm>
                    <a:prstGeom prst="rect">
                      <a:avLst/>
                    </a:prstGeom>
                  </pic:spPr>
                </pic:pic>
              </a:graphicData>
            </a:graphic>
          </wp:inline>
        </w:drawing>
      </w:r>
    </w:p>
    <w:p w14:paraId="1BA7D96E" w14:textId="77777777" w:rsidR="00FE6815" w:rsidRDefault="00FE6815" w:rsidP="00E252FB">
      <w:pPr>
        <w:rPr>
          <w:rFonts w:asciiTheme="majorHAnsi" w:eastAsiaTheme="majorEastAsia" w:hAnsiTheme="majorHAnsi" w:cstheme="majorBidi"/>
          <w:b/>
          <w:color w:val="2F5496" w:themeColor="accent1" w:themeShade="BF"/>
          <w:sz w:val="26"/>
          <w:szCs w:val="26"/>
          <w:u w:val="single"/>
        </w:rPr>
      </w:pPr>
    </w:p>
    <w:p w14:paraId="49F669D5" w14:textId="79845142" w:rsidR="00A70F99" w:rsidRPr="00342B13" w:rsidRDefault="00342B13" w:rsidP="00E252FB">
      <w:pPr>
        <w:rPr>
          <w:rFonts w:asciiTheme="majorHAnsi" w:eastAsiaTheme="majorEastAsia" w:hAnsiTheme="majorHAnsi" w:cstheme="majorBidi"/>
          <w:color w:val="2F5496" w:themeColor="accent1" w:themeShade="BF"/>
          <w:sz w:val="26"/>
          <w:szCs w:val="26"/>
        </w:rPr>
      </w:pPr>
      <w:r w:rsidRPr="00342B13">
        <w:rPr>
          <w:rFonts w:asciiTheme="majorHAnsi" w:eastAsiaTheme="majorEastAsia" w:hAnsiTheme="majorHAnsi" w:cstheme="majorBidi"/>
          <w:color w:val="2F5496" w:themeColor="accent1" w:themeShade="BF"/>
          <w:sz w:val="26"/>
          <w:szCs w:val="26"/>
        </w:rPr>
        <w:t>Next choice</w:t>
      </w:r>
      <w:r w:rsidR="00A70F99" w:rsidRPr="00342B13">
        <w:rPr>
          <w:rFonts w:asciiTheme="majorHAnsi" w:eastAsiaTheme="majorEastAsia" w:hAnsiTheme="majorHAnsi" w:cstheme="majorBidi"/>
          <w:color w:val="2F5496" w:themeColor="accent1" w:themeShade="BF"/>
          <w:sz w:val="26"/>
          <w:szCs w:val="26"/>
        </w:rPr>
        <w:t xml:space="preserve"> will be the version specific of PANOS base image you will be deploying from the </w:t>
      </w:r>
      <w:r w:rsidR="00545BE5" w:rsidRPr="00342B13">
        <w:rPr>
          <w:rFonts w:asciiTheme="majorHAnsi" w:eastAsiaTheme="majorEastAsia" w:hAnsiTheme="majorHAnsi" w:cstheme="majorBidi"/>
          <w:color w:val="2F5496" w:themeColor="accent1" w:themeShade="BF"/>
          <w:sz w:val="26"/>
          <w:szCs w:val="26"/>
        </w:rPr>
        <w:t xml:space="preserve">AWS Market place.  </w:t>
      </w:r>
    </w:p>
    <w:p w14:paraId="172EEFCE" w14:textId="77777777" w:rsidR="00545BE5" w:rsidRDefault="00545BE5" w:rsidP="00E252FB">
      <w:pPr>
        <w:rPr>
          <w:rFonts w:asciiTheme="majorHAnsi" w:eastAsiaTheme="majorEastAsia" w:hAnsiTheme="majorHAnsi" w:cstheme="majorBidi"/>
          <w:color w:val="2F5496" w:themeColor="accent1" w:themeShade="BF"/>
          <w:sz w:val="26"/>
          <w:szCs w:val="26"/>
        </w:rPr>
      </w:pPr>
    </w:p>
    <w:p w14:paraId="055A3EC8" w14:textId="48BE5CAE"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#Firewall choices. Choose version license type and bootstrapping options</w:t>
      </w:r>
    </w:p>
    <w:p w14:paraId="722734E7"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firewalls:</w:t>
      </w:r>
    </w:p>
    <w:p w14:paraId="65256F3D" w14:textId="0E54B4AD"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fw_version: "8.1.0"</w:t>
      </w:r>
    </w:p>
    <w:p w14:paraId="68295199" w14:textId="4C0CB5E1" w:rsid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#Options: 6.1.18, 7.0.17, 7.1.11, 7.1.14, 7.1.17, 7.1.18, 7.1.20, 8.0.3, 8.0.6, 8.0.8, 8.0.9, 8.0.13, 8.1.0</w:t>
      </w:r>
    </w:p>
    <w:p w14:paraId="2001BBEA" w14:textId="7D92BC79" w:rsidR="00545BE5" w:rsidRDefault="00545BE5" w:rsidP="00E252FB">
      <w:pPr>
        <w:rPr>
          <w:rFonts w:asciiTheme="majorHAnsi" w:eastAsiaTheme="majorEastAsia" w:hAnsiTheme="majorHAnsi" w:cstheme="majorBidi"/>
          <w:color w:val="2F5496" w:themeColor="accent1" w:themeShade="BF"/>
          <w:sz w:val="26"/>
          <w:szCs w:val="26"/>
        </w:rPr>
      </w:pPr>
    </w:p>
    <w:p w14:paraId="01555E34" w14:textId="491E7A4C" w:rsidR="00545BE5" w:rsidRPr="00342B13" w:rsidRDefault="00342B13" w:rsidP="00E252FB">
      <w:pPr>
        <w:rPr>
          <w:rFonts w:asciiTheme="majorHAnsi" w:eastAsiaTheme="majorEastAsia" w:hAnsiTheme="majorHAnsi" w:cstheme="majorBidi"/>
          <w:b/>
          <w:color w:val="2F5496" w:themeColor="accent1" w:themeShade="BF"/>
          <w:sz w:val="26"/>
          <w:szCs w:val="26"/>
        </w:rPr>
      </w:pPr>
      <w:r w:rsidRPr="00342B13">
        <w:rPr>
          <w:rFonts w:asciiTheme="majorHAnsi" w:eastAsiaTheme="majorEastAsia" w:hAnsiTheme="majorHAnsi" w:cstheme="majorBidi"/>
          <w:b/>
          <w:color w:val="2F5496" w:themeColor="accent1" w:themeShade="BF"/>
          <w:sz w:val="26"/>
          <w:szCs w:val="26"/>
        </w:rPr>
        <w:t>Next,</w:t>
      </w:r>
      <w:r w:rsidR="00545BE5" w:rsidRPr="00342B13">
        <w:rPr>
          <w:rFonts w:asciiTheme="majorHAnsi" w:eastAsiaTheme="majorEastAsia" w:hAnsiTheme="majorHAnsi" w:cstheme="majorBidi"/>
          <w:b/>
          <w:color w:val="2F5496" w:themeColor="accent1" w:themeShade="BF"/>
          <w:sz w:val="26"/>
          <w:szCs w:val="26"/>
        </w:rPr>
        <w:t xml:space="preserve"> we choose the type of license we want to use.  For lab purposes we will be using BYOL</w:t>
      </w:r>
      <w:r w:rsidR="006D57A2" w:rsidRPr="00342B13">
        <w:rPr>
          <w:rFonts w:asciiTheme="majorHAnsi" w:eastAsiaTheme="majorEastAsia" w:hAnsiTheme="majorHAnsi" w:cstheme="majorBidi"/>
          <w:b/>
          <w:color w:val="2F5496" w:themeColor="accent1" w:themeShade="BF"/>
          <w:sz w:val="26"/>
          <w:szCs w:val="26"/>
        </w:rPr>
        <w:t>.</w:t>
      </w:r>
    </w:p>
    <w:p w14:paraId="142C3DA4"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fw_license_type: byol</w:t>
      </w:r>
    </w:p>
    <w:p w14:paraId="00457501"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#Options: byol | payg1 | payg2</w:t>
      </w:r>
    </w:p>
    <w:p w14:paraId="017BBE7A" w14:textId="77777777" w:rsidR="006D57A2" w:rsidRDefault="006D57A2" w:rsidP="00E252FB">
      <w:pPr>
        <w:rPr>
          <w:rFonts w:asciiTheme="majorHAnsi" w:eastAsiaTheme="majorEastAsia" w:hAnsiTheme="majorHAnsi" w:cstheme="majorBidi"/>
          <w:color w:val="2F5496" w:themeColor="accent1" w:themeShade="BF"/>
          <w:sz w:val="26"/>
          <w:szCs w:val="26"/>
        </w:rPr>
      </w:pPr>
    </w:p>
    <w:p w14:paraId="5522AC08" w14:textId="3B21A958" w:rsidR="006D57A2" w:rsidRDefault="006D57A2" w:rsidP="00E252F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Networks we will be using are 3 Management,Trust and</w:t>
      </w:r>
      <w:r w:rsidR="00925A01">
        <w:rPr>
          <w:rFonts w:asciiTheme="majorHAnsi" w:eastAsiaTheme="majorEastAsia" w:hAnsiTheme="majorHAnsi" w:cstheme="majorBidi"/>
          <w:color w:val="2F5496" w:themeColor="accent1" w:themeShade="BF"/>
          <w:sz w:val="26"/>
          <w:szCs w:val="26"/>
        </w:rPr>
        <w:t xml:space="preserve"> Untrust</w:t>
      </w:r>
    </w:p>
    <w:p w14:paraId="03A6523A" w14:textId="0346FB48"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firewall:</w:t>
      </w:r>
    </w:p>
    <w:p w14:paraId="1EAD2AA7"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 name: public_firewall</w:t>
      </w:r>
    </w:p>
    <w:p w14:paraId="744A17A0"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networks:</w:t>
      </w:r>
    </w:p>
    <w:p w14:paraId="59794FAB"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 Management</w:t>
      </w:r>
    </w:p>
    <w:p w14:paraId="1DF242FE" w14:textId="77777777" w:rsidR="00E252FB" w:rsidRPr="00E252FB"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 Trust</w:t>
      </w:r>
    </w:p>
    <w:p w14:paraId="5B0599DB" w14:textId="7200C504" w:rsidR="004E0964" w:rsidRDefault="00E252FB" w:rsidP="00E252FB">
      <w:pPr>
        <w:rPr>
          <w:rFonts w:asciiTheme="majorHAnsi" w:eastAsiaTheme="majorEastAsia" w:hAnsiTheme="majorHAnsi" w:cstheme="majorBidi"/>
          <w:color w:val="2F5496" w:themeColor="accent1" w:themeShade="BF"/>
          <w:sz w:val="26"/>
          <w:szCs w:val="26"/>
        </w:rPr>
      </w:pPr>
      <w:r w:rsidRPr="00E252FB">
        <w:rPr>
          <w:rFonts w:asciiTheme="majorHAnsi" w:eastAsiaTheme="majorEastAsia" w:hAnsiTheme="majorHAnsi" w:cstheme="majorBidi"/>
          <w:color w:val="2F5496" w:themeColor="accent1" w:themeShade="BF"/>
          <w:sz w:val="26"/>
          <w:szCs w:val="26"/>
        </w:rPr>
        <w:t xml:space="preserve">      - Untrust</w:t>
      </w:r>
    </w:p>
    <w:p w14:paraId="04E4DE68" w14:textId="77777777" w:rsidR="004E0964" w:rsidRDefault="004E0964" w:rsidP="44C05D2C">
      <w:pPr>
        <w:rPr>
          <w:rFonts w:asciiTheme="majorHAnsi" w:eastAsiaTheme="majorEastAsia" w:hAnsiTheme="majorHAnsi" w:cstheme="majorBidi"/>
          <w:color w:val="2F5496" w:themeColor="accent1" w:themeShade="BF"/>
          <w:sz w:val="26"/>
          <w:szCs w:val="26"/>
        </w:rPr>
      </w:pPr>
    </w:p>
    <w:p w14:paraId="1B74D57F" w14:textId="77777777" w:rsidR="004E0964" w:rsidRDefault="004E0964" w:rsidP="44C05D2C">
      <w:pPr>
        <w:rPr>
          <w:rFonts w:asciiTheme="majorHAnsi" w:eastAsiaTheme="majorEastAsia" w:hAnsiTheme="majorHAnsi" w:cstheme="majorBidi"/>
          <w:color w:val="2F5496" w:themeColor="accent1" w:themeShade="BF"/>
          <w:sz w:val="26"/>
          <w:szCs w:val="26"/>
        </w:rPr>
      </w:pPr>
    </w:p>
    <w:p w14:paraId="6A82B580" w14:textId="6F43287D" w:rsidR="004E0964" w:rsidRDefault="00605F11" w:rsidP="44C05D2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4086C9FF" wp14:editId="616F286E">
            <wp:extent cx="4203700" cy="4079397"/>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2-22 at 1.44.41 PM.png"/>
                    <pic:cNvPicPr/>
                  </pic:nvPicPr>
                  <pic:blipFill>
                    <a:blip r:embed="rId78">
                      <a:extLst>
                        <a:ext uri="{28A0092B-C50C-407E-A947-70E740481C1C}">
                          <a14:useLocalDpi xmlns:a14="http://schemas.microsoft.com/office/drawing/2010/main" val="0"/>
                        </a:ext>
                      </a:extLst>
                    </a:blip>
                    <a:stretch>
                      <a:fillRect/>
                    </a:stretch>
                  </pic:blipFill>
                  <pic:spPr>
                    <a:xfrm>
                      <a:off x="0" y="0"/>
                      <a:ext cx="4214447" cy="4089826"/>
                    </a:xfrm>
                    <a:prstGeom prst="rect">
                      <a:avLst/>
                    </a:prstGeom>
                  </pic:spPr>
                </pic:pic>
              </a:graphicData>
            </a:graphic>
          </wp:inline>
        </w:drawing>
      </w:r>
    </w:p>
    <w:p w14:paraId="7E75403D" w14:textId="77777777" w:rsidR="00A57D13" w:rsidRDefault="00A57D13" w:rsidP="44C05D2C">
      <w:pPr>
        <w:rPr>
          <w:rFonts w:asciiTheme="majorHAnsi" w:eastAsiaTheme="majorEastAsia" w:hAnsiTheme="majorHAnsi" w:cstheme="majorBidi"/>
          <w:color w:val="2F5496" w:themeColor="accent1" w:themeShade="BF"/>
          <w:sz w:val="26"/>
          <w:szCs w:val="26"/>
        </w:rPr>
      </w:pPr>
    </w:p>
    <w:p w14:paraId="52D50BE2" w14:textId="3379E750" w:rsidR="44C05D2C" w:rsidRPr="00342B13" w:rsidRDefault="44C05D2C" w:rsidP="44C05D2C">
      <w:pPr>
        <w:rPr>
          <w:rFonts w:asciiTheme="majorHAnsi" w:eastAsiaTheme="majorEastAsia" w:hAnsiTheme="majorHAnsi" w:cstheme="majorBidi"/>
          <w:color w:val="2F5496" w:themeColor="accent1" w:themeShade="BF"/>
          <w:sz w:val="26"/>
          <w:szCs w:val="26"/>
          <w:u w:val="single"/>
        </w:rPr>
      </w:pPr>
      <w:r w:rsidRPr="00342B13">
        <w:rPr>
          <w:rFonts w:asciiTheme="majorHAnsi" w:eastAsiaTheme="majorEastAsia" w:hAnsiTheme="majorHAnsi" w:cstheme="majorBidi"/>
          <w:color w:val="2F5496" w:themeColor="accent1" w:themeShade="BF"/>
          <w:sz w:val="26"/>
          <w:szCs w:val="26"/>
          <w:u w:val="single"/>
        </w:rPr>
        <w:t xml:space="preserve">Spoke elements to in the </w:t>
      </w:r>
      <w:r w:rsidR="00A14F7C" w:rsidRPr="00342B13">
        <w:rPr>
          <w:rFonts w:asciiTheme="majorHAnsi" w:eastAsiaTheme="majorEastAsia" w:hAnsiTheme="majorHAnsi" w:cstheme="majorBidi"/>
          <w:color w:val="2F5496" w:themeColor="accent1" w:themeShade="BF"/>
          <w:sz w:val="26"/>
          <w:szCs w:val="26"/>
          <w:u w:val="single"/>
        </w:rPr>
        <w:t>VPCTransit</w:t>
      </w:r>
      <w:r w:rsidRPr="00342B13">
        <w:rPr>
          <w:rFonts w:asciiTheme="majorHAnsi" w:eastAsiaTheme="majorEastAsia" w:hAnsiTheme="majorHAnsi" w:cstheme="majorBidi"/>
          <w:color w:val="2F5496" w:themeColor="accent1" w:themeShade="BF"/>
          <w:sz w:val="26"/>
          <w:szCs w:val="26"/>
          <w:u w:val="single"/>
        </w:rPr>
        <w:t>.yml file.</w:t>
      </w:r>
    </w:p>
    <w:p w14:paraId="1D25633C" w14:textId="77777777" w:rsidR="00EA69A7" w:rsidRPr="00342B13" w:rsidRDefault="00EA69A7" w:rsidP="00EA69A7">
      <w:pPr>
        <w:rPr>
          <w:rFonts w:asciiTheme="majorHAnsi" w:eastAsiaTheme="majorEastAsia" w:hAnsiTheme="majorHAnsi" w:cstheme="majorBidi"/>
          <w:color w:val="2F5496" w:themeColor="accent1" w:themeShade="BF"/>
          <w:sz w:val="26"/>
          <w:szCs w:val="26"/>
        </w:rPr>
      </w:pPr>
      <w:r w:rsidRPr="00342B13">
        <w:rPr>
          <w:rFonts w:asciiTheme="majorHAnsi" w:eastAsiaTheme="majorEastAsia" w:hAnsiTheme="majorHAnsi" w:cstheme="majorBidi"/>
          <w:color w:val="2F5496" w:themeColor="accent1" w:themeShade="BF"/>
          <w:sz w:val="26"/>
          <w:szCs w:val="26"/>
        </w:rPr>
        <w:t># List name, cidr, region, azs, and subnets for each spoke connected to Transit VPC Firewalls</w:t>
      </w:r>
    </w:p>
    <w:p w14:paraId="3E5CA4E7" w14:textId="77777777" w:rsidR="00EA69A7" w:rsidRPr="00342B13" w:rsidRDefault="00EA69A7" w:rsidP="00EA69A7">
      <w:pPr>
        <w:rPr>
          <w:rFonts w:asciiTheme="majorHAnsi" w:eastAsiaTheme="majorEastAsia" w:hAnsiTheme="majorHAnsi" w:cstheme="majorBidi"/>
          <w:color w:val="2F5496" w:themeColor="accent1" w:themeShade="BF"/>
          <w:sz w:val="26"/>
          <w:szCs w:val="26"/>
        </w:rPr>
      </w:pPr>
      <w:r w:rsidRPr="00342B13">
        <w:rPr>
          <w:rFonts w:asciiTheme="majorHAnsi" w:eastAsiaTheme="majorEastAsia" w:hAnsiTheme="majorHAnsi" w:cstheme="majorBidi"/>
          <w:color w:val="2F5496" w:themeColor="accent1" w:themeShade="BF"/>
          <w:sz w:val="26"/>
          <w:szCs w:val="26"/>
        </w:rPr>
        <w:t># Optionally supply cidr blocks and psk for each VPN from spoke to Firewall.</w:t>
      </w:r>
    </w:p>
    <w:p w14:paraId="29A34979" w14:textId="0A215B3C" w:rsidR="44C05D2C" w:rsidRPr="002D2C5B" w:rsidRDefault="44C05D2C" w:rsidP="44C05D2C">
      <w:pPr>
        <w:rPr>
          <w:rFonts w:asciiTheme="majorHAnsi" w:eastAsiaTheme="majorEastAsia" w:hAnsiTheme="majorHAnsi" w:cstheme="majorBidi"/>
          <w:color w:val="2F5496" w:themeColor="accent1" w:themeShade="BF"/>
          <w:sz w:val="26"/>
          <w:szCs w:val="26"/>
        </w:rPr>
      </w:pPr>
    </w:p>
    <w:p w14:paraId="6301DA43" w14:textId="05D75078"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spoke_vpcs:</w:t>
      </w:r>
    </w:p>
    <w:p w14:paraId="09AF7AEA" w14:textId="52547D9F"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 spoke_1:</w:t>
      </w:r>
    </w:p>
    <w:p w14:paraId="52BBAF57" w14:textId="7E6F6656"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name: spoke1</w:t>
      </w:r>
    </w:p>
    <w:p w14:paraId="2CC878D6" w14:textId="4A50E91D"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cidr: 10.122.0.0/23</w:t>
      </w:r>
    </w:p>
    <w:p w14:paraId="276F0251" w14:textId="327F7E46"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region: us-east-1</w:t>
      </w:r>
    </w:p>
    <w:p w14:paraId="44912E63" w14:textId="16505891"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asn: 65122</w:t>
      </w:r>
      <w:r w:rsidR="00836427">
        <w:rPr>
          <w:rFonts w:asciiTheme="majorHAnsi" w:eastAsiaTheme="majorEastAsia" w:hAnsiTheme="majorHAnsi" w:cstheme="majorBidi"/>
          <w:color w:val="2F5496" w:themeColor="accent1" w:themeShade="BF"/>
          <w:sz w:val="26"/>
          <w:szCs w:val="26"/>
        </w:rPr>
        <w:t xml:space="preserve">.   </w:t>
      </w:r>
      <w:r w:rsidR="00836427" w:rsidRPr="00836427">
        <w:rPr>
          <w:rFonts w:asciiTheme="majorHAnsi" w:eastAsiaTheme="majorEastAsia" w:hAnsiTheme="majorHAnsi" w:cstheme="majorBidi"/>
          <w:color w:val="2F5496" w:themeColor="accent1" w:themeShade="BF"/>
          <w:sz w:val="26"/>
          <w:szCs w:val="26"/>
        </w:rPr>
        <w:sym w:font="Wingdings" w:char="F0E0"/>
      </w:r>
      <w:r w:rsidR="00836427">
        <w:rPr>
          <w:rFonts w:asciiTheme="majorHAnsi" w:eastAsiaTheme="majorEastAsia" w:hAnsiTheme="majorHAnsi" w:cstheme="majorBidi"/>
          <w:color w:val="2F5496" w:themeColor="accent1" w:themeShade="BF"/>
          <w:sz w:val="26"/>
          <w:szCs w:val="26"/>
        </w:rPr>
        <w:t xml:space="preserve"> </w:t>
      </w:r>
      <w:r w:rsidR="00836427" w:rsidRPr="00DB158F">
        <w:rPr>
          <w:rFonts w:asciiTheme="majorHAnsi" w:eastAsiaTheme="majorEastAsia" w:hAnsiTheme="majorHAnsi" w:cstheme="majorBidi"/>
          <w:b/>
          <w:color w:val="2F5496" w:themeColor="accent1" w:themeShade="BF"/>
          <w:sz w:val="26"/>
          <w:szCs w:val="26"/>
        </w:rPr>
        <w:t>Enter BGP ASN for spoke</w:t>
      </w:r>
      <w:r w:rsidR="00EF60C3" w:rsidRPr="00DB158F">
        <w:rPr>
          <w:rFonts w:asciiTheme="majorHAnsi" w:eastAsiaTheme="majorEastAsia" w:hAnsiTheme="majorHAnsi" w:cstheme="majorBidi"/>
          <w:b/>
          <w:color w:val="2F5496" w:themeColor="accent1" w:themeShade="BF"/>
          <w:sz w:val="26"/>
          <w:szCs w:val="26"/>
        </w:rPr>
        <w:t>s</w:t>
      </w:r>
    </w:p>
    <w:p w14:paraId="36C85873" w14:textId="2D26AED0"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azs:</w:t>
      </w:r>
    </w:p>
    <w:p w14:paraId="4007C198" w14:textId="35E2FB59"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 us-east-1a</w:t>
      </w:r>
    </w:p>
    <w:p w14:paraId="249EBD44" w14:textId="032F8B19"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 us-east-1b</w:t>
      </w:r>
    </w:p>
    <w:p w14:paraId="156A25A8" w14:textId="6A247F94"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subnets:</w:t>
      </w:r>
    </w:p>
    <w:p w14:paraId="569A08F8" w14:textId="5F3B5799"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 name: private_subnet_az1a</w:t>
      </w:r>
    </w:p>
    <w:p w14:paraId="708A2ADC" w14:textId="4C9DBEF4"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cidr: 10.122.0.0/24</w:t>
      </w:r>
    </w:p>
    <w:p w14:paraId="0E749F97" w14:textId="410E0B74"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 name: private_subnet_az1b</w:t>
      </w:r>
    </w:p>
    <w:p w14:paraId="12D94107" w14:textId="3064F1D7" w:rsidR="00686F07"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cidr: 10.122.1.0/24</w:t>
      </w:r>
    </w:p>
    <w:p w14:paraId="2B9E8FD0" w14:textId="7CFFD5B5" w:rsidR="00224BC9" w:rsidRDefault="00224BC9">
      <w:pPr>
        <w:rPr>
          <w:rFonts w:asciiTheme="majorHAnsi" w:eastAsiaTheme="majorEastAsia" w:hAnsiTheme="majorHAnsi" w:cstheme="majorBidi"/>
          <w:color w:val="2F5496" w:themeColor="accent1" w:themeShade="BF"/>
          <w:sz w:val="26"/>
          <w:szCs w:val="26"/>
        </w:rPr>
      </w:pPr>
    </w:p>
    <w:p w14:paraId="7DB674F7" w14:textId="5B205FAD" w:rsidR="00224BC9" w:rsidRPr="002D2C5B" w:rsidRDefault="00224BC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040351B5" wp14:editId="7962229D">
            <wp:extent cx="4508500" cy="3908700"/>
            <wp:effectExtent l="0" t="0" r="0" b="317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2-22 at 1.52.51 PM.png"/>
                    <pic:cNvPicPr/>
                  </pic:nvPicPr>
                  <pic:blipFill>
                    <a:blip r:embed="rId79">
                      <a:extLst>
                        <a:ext uri="{28A0092B-C50C-407E-A947-70E740481C1C}">
                          <a14:useLocalDpi xmlns:a14="http://schemas.microsoft.com/office/drawing/2010/main" val="0"/>
                        </a:ext>
                      </a:extLst>
                    </a:blip>
                    <a:stretch>
                      <a:fillRect/>
                    </a:stretch>
                  </pic:blipFill>
                  <pic:spPr>
                    <a:xfrm>
                      <a:off x="0" y="0"/>
                      <a:ext cx="4518461" cy="3917336"/>
                    </a:xfrm>
                    <a:prstGeom prst="rect">
                      <a:avLst/>
                    </a:prstGeom>
                  </pic:spPr>
                </pic:pic>
              </a:graphicData>
            </a:graphic>
          </wp:inline>
        </w:drawing>
      </w:r>
    </w:p>
    <w:p w14:paraId="657B55B4" w14:textId="73AE9324" w:rsidR="44C05D2C" w:rsidRPr="002D2C5B" w:rsidRDefault="44C05D2C" w:rsidP="44C05D2C">
      <w:pPr>
        <w:rPr>
          <w:rFonts w:asciiTheme="majorHAnsi" w:eastAsiaTheme="majorEastAsia" w:hAnsiTheme="majorHAnsi" w:cstheme="majorBidi"/>
          <w:color w:val="2F5496" w:themeColor="accent1" w:themeShade="BF"/>
          <w:sz w:val="26"/>
          <w:szCs w:val="26"/>
        </w:rPr>
      </w:pPr>
    </w:p>
    <w:p w14:paraId="3A2C9DE0" w14:textId="09CC8B4F"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fw_tunnels:</w:t>
      </w:r>
      <w:r w:rsidR="00EA7368">
        <w:rPr>
          <w:rFonts w:asciiTheme="majorHAnsi" w:eastAsiaTheme="majorEastAsia" w:hAnsiTheme="majorHAnsi" w:cstheme="majorBidi"/>
          <w:color w:val="2F5496" w:themeColor="accent1" w:themeShade="BF"/>
          <w:sz w:val="26"/>
          <w:szCs w:val="26"/>
        </w:rPr>
        <w:t xml:space="preserve">  </w:t>
      </w:r>
      <w:r w:rsidR="00EA7368" w:rsidRPr="00EA7368">
        <w:rPr>
          <w:rFonts w:asciiTheme="majorHAnsi" w:eastAsiaTheme="majorEastAsia" w:hAnsiTheme="majorHAnsi" w:cstheme="majorBidi"/>
          <w:color w:val="2F5496" w:themeColor="accent1" w:themeShade="BF"/>
          <w:sz w:val="26"/>
          <w:szCs w:val="26"/>
        </w:rPr>
        <w:sym w:font="Wingdings" w:char="F0E0"/>
      </w:r>
      <w:r w:rsidR="00EA7368">
        <w:rPr>
          <w:rFonts w:asciiTheme="majorHAnsi" w:eastAsiaTheme="majorEastAsia" w:hAnsiTheme="majorHAnsi" w:cstheme="majorBidi"/>
          <w:color w:val="2F5496" w:themeColor="accent1" w:themeShade="BF"/>
          <w:sz w:val="26"/>
          <w:szCs w:val="26"/>
        </w:rPr>
        <w:t xml:space="preserve"> </w:t>
      </w:r>
      <w:r w:rsidR="00371133" w:rsidRPr="00371133">
        <w:rPr>
          <w:rFonts w:asciiTheme="majorHAnsi" w:eastAsiaTheme="majorEastAsia" w:hAnsiTheme="majorHAnsi" w:cstheme="majorBidi"/>
          <w:b/>
          <w:color w:val="2F5496" w:themeColor="accent1" w:themeShade="BF"/>
          <w:sz w:val="26"/>
          <w:szCs w:val="26"/>
        </w:rPr>
        <w:t>[</w:t>
      </w:r>
      <w:r w:rsidR="00EA7368" w:rsidRPr="00371133">
        <w:rPr>
          <w:rFonts w:asciiTheme="majorHAnsi" w:eastAsiaTheme="majorEastAsia" w:hAnsiTheme="majorHAnsi" w:cstheme="majorBidi"/>
          <w:b/>
          <w:color w:val="2F5496" w:themeColor="accent1" w:themeShade="BF"/>
          <w:sz w:val="26"/>
          <w:szCs w:val="26"/>
        </w:rPr>
        <w:t xml:space="preserve">Enter </w:t>
      </w:r>
      <w:r w:rsidR="0022366A" w:rsidRPr="00371133">
        <w:rPr>
          <w:rFonts w:asciiTheme="majorHAnsi" w:eastAsiaTheme="majorEastAsia" w:hAnsiTheme="majorHAnsi" w:cstheme="majorBidi"/>
          <w:b/>
          <w:color w:val="2F5496" w:themeColor="accent1" w:themeShade="BF"/>
          <w:sz w:val="26"/>
          <w:szCs w:val="26"/>
        </w:rPr>
        <w:t>Firewall Tunnel information such as PSK and the normal AWS internal ip CIDR Ranges.</w:t>
      </w:r>
      <w:r w:rsidR="00371133" w:rsidRPr="00371133">
        <w:rPr>
          <w:rFonts w:asciiTheme="majorHAnsi" w:eastAsiaTheme="majorEastAsia" w:hAnsiTheme="majorHAnsi" w:cstheme="majorBidi"/>
          <w:b/>
          <w:color w:val="2F5496" w:themeColor="accent1" w:themeShade="BF"/>
          <w:sz w:val="26"/>
          <w:szCs w:val="26"/>
        </w:rPr>
        <w:t xml:space="preserve">  If you need to know the AWS ranges or limitations for tunnel static build follow AWS link </w:t>
      </w:r>
      <w:hyperlink r:id="rId80" w:history="1">
        <w:r w:rsidR="00371133" w:rsidRPr="00371133">
          <w:rPr>
            <w:rStyle w:val="Hyperlink"/>
            <w:rFonts w:asciiTheme="majorHAnsi" w:eastAsiaTheme="majorEastAsia" w:hAnsiTheme="majorHAnsi" w:cstheme="majorBidi"/>
            <w:b/>
            <w:sz w:val="26"/>
            <w:szCs w:val="26"/>
          </w:rPr>
          <w:t>here</w:t>
        </w:r>
      </w:hyperlink>
      <w:r w:rsidR="00371133" w:rsidRPr="00371133">
        <w:rPr>
          <w:rFonts w:asciiTheme="majorHAnsi" w:eastAsiaTheme="majorEastAsia" w:hAnsiTheme="majorHAnsi" w:cstheme="majorBidi"/>
          <w:b/>
          <w:color w:val="2F5496" w:themeColor="accent1" w:themeShade="BF"/>
          <w:sz w:val="26"/>
          <w:szCs w:val="26"/>
        </w:rPr>
        <w:t xml:space="preserve"> ]</w:t>
      </w:r>
    </w:p>
    <w:p w14:paraId="73D9BAD1" w14:textId="3315E66B"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 name: fw1</w:t>
      </w:r>
    </w:p>
    <w:p w14:paraId="34A6FCC0" w14:textId="265AA556"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tunnel_1_cidr: 169.254.122.12/30</w:t>
      </w:r>
    </w:p>
    <w:p w14:paraId="7BA035FE" w14:textId="01702E29"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tunnel_1_psk: blahblah</w:t>
      </w:r>
    </w:p>
    <w:p w14:paraId="3B08A363" w14:textId="7AB52BCA"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tunnel_2_cidr: 169.254.122.16/30</w:t>
      </w:r>
    </w:p>
    <w:p w14:paraId="20215994" w14:textId="075B7A92"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tunnel_2_psk: </w:t>
      </w:r>
      <w:r w:rsidR="00537CA1">
        <w:rPr>
          <w:rFonts w:asciiTheme="majorHAnsi" w:eastAsiaTheme="majorEastAsia" w:hAnsiTheme="majorHAnsi" w:cstheme="majorBidi"/>
          <w:color w:val="2F5496" w:themeColor="accent1" w:themeShade="BF"/>
          <w:sz w:val="26"/>
          <w:szCs w:val="26"/>
        </w:rPr>
        <w:t>blahblah</w:t>
      </w:r>
    </w:p>
    <w:p w14:paraId="076A1E35" w14:textId="4BA687E1"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 name: fw2</w:t>
      </w:r>
    </w:p>
    <w:p w14:paraId="19B51436" w14:textId="35C58EFD"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tunnel_1_cidr: 169.254.122.20/30</w:t>
      </w:r>
    </w:p>
    <w:p w14:paraId="647152B4" w14:textId="6D82408E"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tunnel_1_psk: blahblah</w:t>
      </w:r>
    </w:p>
    <w:p w14:paraId="6428ECA4" w14:textId="13849D29" w:rsidR="44C05D2C" w:rsidRPr="002D2C5B" w:rsidRDefault="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tunnel_2_cidr: 169.254.122.24/30</w:t>
      </w:r>
    </w:p>
    <w:p w14:paraId="4A79600E" w14:textId="2D3FA480" w:rsidR="44C05D2C" w:rsidRPr="002D2C5B" w:rsidRDefault="44C05D2C" w:rsidP="44C05D2C">
      <w:pPr>
        <w:rPr>
          <w:rFonts w:asciiTheme="majorHAnsi" w:eastAsiaTheme="majorEastAsia" w:hAnsiTheme="majorHAnsi" w:cstheme="majorBidi"/>
          <w:color w:val="2F5496" w:themeColor="accent1" w:themeShade="BF"/>
          <w:sz w:val="26"/>
          <w:szCs w:val="26"/>
        </w:rPr>
      </w:pPr>
      <w:r w:rsidRPr="002D2C5B">
        <w:rPr>
          <w:rFonts w:asciiTheme="majorHAnsi" w:eastAsiaTheme="majorEastAsia" w:hAnsiTheme="majorHAnsi" w:cstheme="majorBidi"/>
          <w:color w:val="2F5496" w:themeColor="accent1" w:themeShade="BF"/>
          <w:sz w:val="26"/>
          <w:szCs w:val="26"/>
        </w:rPr>
        <w:t xml:space="preserve">        tunnel_2_psk: blahblah</w:t>
      </w:r>
    </w:p>
    <w:p w14:paraId="764FB526" w14:textId="6AE56E95" w:rsidR="00C136C2" w:rsidRDefault="00C136C2" w:rsidP="00C136C2">
      <w:pPr>
        <w:rPr>
          <w:rFonts w:asciiTheme="majorHAnsi" w:eastAsiaTheme="majorEastAsia" w:hAnsiTheme="majorHAnsi" w:cstheme="majorBidi"/>
          <w:b/>
          <w:color w:val="2F5496" w:themeColor="accent1" w:themeShade="BF"/>
          <w:sz w:val="26"/>
          <w:szCs w:val="26"/>
        </w:rPr>
      </w:pPr>
    </w:p>
    <w:p w14:paraId="2B622BE0" w14:textId="24574A21" w:rsidR="44C05D2C" w:rsidRDefault="44C05D2C"/>
    <w:p w14:paraId="00D6D992" w14:textId="05A538BD" w:rsidR="00686F07" w:rsidRDefault="00AC12D0"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br w:type="page"/>
      </w:r>
    </w:p>
    <w:p w14:paraId="0695A45E" w14:textId="5968957F" w:rsidR="00366568" w:rsidRPr="00366568" w:rsidRDefault="44C05D2C" w:rsidP="0053313A">
      <w:pPr>
        <w:pStyle w:val="Heading2"/>
        <w:numPr>
          <w:ilvl w:val="1"/>
          <w:numId w:val="9"/>
        </w:numPr>
      </w:pPr>
      <w:r>
        <w:lastRenderedPageBreak/>
        <w:t xml:space="preserve"> </w:t>
      </w:r>
      <w:bookmarkStart w:id="61" w:name="_Toc3360622"/>
      <w:r w:rsidRPr="003546C8">
        <w:rPr>
          <w:b/>
        </w:rPr>
        <w:t>Configure file all.yml configuration</w:t>
      </w:r>
      <w:r>
        <w:t>.</w:t>
      </w:r>
      <w:bookmarkEnd w:id="61"/>
    </w:p>
    <w:p w14:paraId="35CF5FB9" w14:textId="77777777" w:rsidR="00366568" w:rsidRDefault="00366568" w:rsidP="00366568">
      <w:pPr>
        <w:rPr>
          <w:rFonts w:asciiTheme="majorHAnsi" w:eastAsiaTheme="majorEastAsia" w:hAnsiTheme="majorHAnsi" w:cstheme="majorBidi"/>
          <w:b/>
          <w:color w:val="2F5496" w:themeColor="accent1" w:themeShade="BF"/>
          <w:sz w:val="26"/>
          <w:szCs w:val="26"/>
        </w:rPr>
      </w:pPr>
    </w:p>
    <w:p w14:paraId="6F98112C" w14:textId="50DC327C" w:rsidR="00366568" w:rsidRPr="00D64753" w:rsidRDefault="44C05D2C" w:rsidP="44C05D2C">
      <w:p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color w:val="2F5496" w:themeColor="accent1" w:themeShade="BF"/>
          <w:sz w:val="26"/>
          <w:szCs w:val="26"/>
        </w:rPr>
        <w:t xml:space="preserve">You can find the all.yml.aws.example under the group_vars folder. This file is where the actual firewall configuration tasks </w:t>
      </w:r>
      <w:r w:rsidR="00342B13" w:rsidRPr="44C05D2C">
        <w:rPr>
          <w:rFonts w:asciiTheme="majorHAnsi" w:eastAsiaTheme="majorEastAsia" w:hAnsiTheme="majorHAnsi" w:cstheme="majorBidi"/>
          <w:color w:val="2F5496" w:themeColor="accent1" w:themeShade="BF"/>
          <w:sz w:val="26"/>
          <w:szCs w:val="26"/>
        </w:rPr>
        <w:t>takes</w:t>
      </w:r>
      <w:r w:rsidRPr="44C05D2C">
        <w:rPr>
          <w:rFonts w:asciiTheme="majorHAnsi" w:eastAsiaTheme="majorEastAsia" w:hAnsiTheme="majorHAnsi" w:cstheme="majorBidi"/>
          <w:color w:val="2F5496" w:themeColor="accent1" w:themeShade="BF"/>
          <w:sz w:val="26"/>
          <w:szCs w:val="26"/>
        </w:rPr>
        <w:t xml:space="preserve"> place. They receive the outputs from our Virtual Networks orchestration files.</w:t>
      </w:r>
    </w:p>
    <w:p w14:paraId="0DF325F5" w14:textId="3E871210" w:rsidR="00366568" w:rsidRDefault="00366568" w:rsidP="00366568">
      <w:pPr>
        <w:rPr>
          <w:rFonts w:asciiTheme="majorHAnsi" w:eastAsiaTheme="majorEastAsia" w:hAnsiTheme="majorHAnsi" w:cstheme="majorBidi"/>
          <w:color w:val="2F5496" w:themeColor="accent1" w:themeShade="BF"/>
          <w:sz w:val="26"/>
          <w:szCs w:val="26"/>
        </w:rPr>
      </w:pPr>
    </w:p>
    <w:p w14:paraId="5ECCC8C0" w14:textId="77777777" w:rsidR="00AC12D0" w:rsidRDefault="00AC12D0" w:rsidP="00366568">
      <w:pPr>
        <w:rPr>
          <w:rFonts w:asciiTheme="majorHAnsi" w:eastAsiaTheme="majorEastAsia" w:hAnsiTheme="majorHAnsi" w:cstheme="majorBidi"/>
          <w:color w:val="2F5496" w:themeColor="accent1" w:themeShade="BF"/>
          <w:sz w:val="26"/>
          <w:szCs w:val="26"/>
        </w:rPr>
      </w:pPr>
    </w:p>
    <w:p w14:paraId="79523D81" w14:textId="73D50DE2" w:rsidR="44C05D2C" w:rsidRDefault="44C05D2C" w:rsidP="44C05D2C">
      <w:pPr>
        <w:pStyle w:val="Heading1"/>
      </w:pPr>
      <w:bookmarkStart w:id="62" w:name="_Toc3360623"/>
      <w:r>
        <w:t>Default AWS Values in all.yml</w:t>
      </w:r>
      <w:bookmarkEnd w:id="62"/>
    </w:p>
    <w:p w14:paraId="4C748C24" w14:textId="4481CA32" w:rsidR="44C05D2C" w:rsidRDefault="44C05D2C" w:rsidP="44C05D2C">
      <w:pPr>
        <w:rPr>
          <w:rFonts w:asciiTheme="majorHAnsi" w:eastAsiaTheme="majorEastAsia" w:hAnsiTheme="majorHAnsi" w:cstheme="majorBidi"/>
          <w:b/>
          <w:bCs/>
          <w:color w:val="2F5496" w:themeColor="accent1" w:themeShade="BF"/>
          <w:sz w:val="26"/>
          <w:szCs w:val="26"/>
        </w:rPr>
      </w:pPr>
    </w:p>
    <w:p w14:paraId="7B8823BA" w14:textId="72C59CE4" w:rsidR="44C05D2C" w:rsidRDefault="44C05D2C" w:rsidP="44C05D2C">
      <w:pPr>
        <w:pStyle w:val="Heading2"/>
        <w:ind w:left="360"/>
      </w:pPr>
      <w:bookmarkStart w:id="63" w:name="_Toc3360624"/>
      <w:r>
        <w:t>Firewall Module</w:t>
      </w:r>
      <w:bookmarkEnd w:id="63"/>
    </w:p>
    <w:p w14:paraId="2220D276" w14:textId="77777777" w:rsidR="00686F07" w:rsidRPr="00686F07" w:rsidRDefault="00686F07" w:rsidP="00686F07"/>
    <w:p w14:paraId="3DBB9F82" w14:textId="73E47A9C" w:rsidR="44C05D2C" w:rsidRDefault="44C05D2C" w:rsidP="44C05D2C">
      <w:pPr>
        <w:rPr>
          <w:rFonts w:ascii="Menlo" w:eastAsia="Menlo" w:hAnsi="Menlo" w:cs="Menlo"/>
          <w:color w:val="6A8759"/>
          <w:sz w:val="18"/>
          <w:szCs w:val="18"/>
        </w:rPr>
      </w:pPr>
      <w:r w:rsidRPr="44C05D2C">
        <w:rPr>
          <w:rFonts w:ascii="Menlo" w:eastAsia="Menlo" w:hAnsi="Menlo" w:cs="Menlo"/>
          <w:b/>
          <w:bCs/>
          <w:color w:val="CC7832"/>
          <w:sz w:val="18"/>
          <w:szCs w:val="18"/>
        </w:rPr>
        <w:t>ansible_python_interpreter</w:t>
      </w:r>
      <w:r w:rsidRPr="44C05D2C">
        <w:rPr>
          <w:rFonts w:ascii="Menlo" w:eastAsia="Menlo" w:hAnsi="Menlo" w:cs="Menlo"/>
          <w:color w:val="A9B7C6"/>
          <w:sz w:val="18"/>
          <w:szCs w:val="18"/>
        </w:rPr>
        <w:t xml:space="preserve">: </w:t>
      </w:r>
      <w:r w:rsidRPr="44C05D2C">
        <w:rPr>
          <w:rFonts w:ascii="Menlo" w:eastAsia="Menlo" w:hAnsi="Menlo" w:cs="Menlo"/>
          <w:color w:val="6A8759"/>
          <w:sz w:val="18"/>
          <w:szCs w:val="18"/>
        </w:rPr>
        <w:t>"python"</w:t>
      </w:r>
      <w:r>
        <w:br/>
      </w:r>
      <w:r w:rsidRPr="44C05D2C">
        <w:rPr>
          <w:rFonts w:ascii="Menlo" w:eastAsia="Menlo" w:hAnsi="Menlo" w:cs="Menlo"/>
          <w:color w:val="6A8759"/>
          <w:sz w:val="18"/>
          <w:szCs w:val="18"/>
        </w:rPr>
        <w:t>location</w:t>
      </w:r>
      <w:r w:rsidRPr="44C05D2C">
        <w:rPr>
          <w:rFonts w:ascii="Menlo" w:eastAsia="Menlo" w:hAnsi="Menlo" w:cs="Menlo"/>
          <w:color w:val="A9B7C6"/>
          <w:sz w:val="18"/>
          <w:szCs w:val="18"/>
        </w:rPr>
        <w:t xml:space="preserve">: </w:t>
      </w:r>
      <w:r w:rsidRPr="44C05D2C">
        <w:rPr>
          <w:rFonts w:ascii="Menlo" w:eastAsia="Menlo" w:hAnsi="Menlo" w:cs="Menlo"/>
          <w:color w:val="6A8759"/>
          <w:sz w:val="18"/>
          <w:szCs w:val="18"/>
        </w:rPr>
        <w:t>"{{ cloud_provider_location }}"</w:t>
      </w:r>
      <w:r>
        <w:br/>
      </w:r>
      <w:r w:rsidRPr="44C05D2C">
        <w:rPr>
          <w:rFonts w:ascii="Menlo" w:eastAsia="Menlo" w:hAnsi="Menlo" w:cs="Menlo"/>
          <w:color w:val="6A8759"/>
          <w:sz w:val="18"/>
          <w:szCs w:val="18"/>
        </w:rPr>
        <w:t>credentials</w:t>
      </w:r>
      <w:r w:rsidRPr="44C05D2C">
        <w:rPr>
          <w:rFonts w:ascii="Menlo" w:eastAsia="Menlo" w:hAnsi="Menlo" w:cs="Menlo"/>
          <w:color w:val="A9B7C6"/>
          <w:sz w:val="18"/>
          <w:szCs w:val="18"/>
        </w:rPr>
        <w:t>:</w:t>
      </w:r>
      <w:r>
        <w:br/>
      </w:r>
      <w:r w:rsidRPr="44C05D2C">
        <w:rPr>
          <w:rFonts w:ascii="Menlo" w:eastAsia="Menlo" w:hAnsi="Menlo" w:cs="Menlo"/>
          <w:color w:val="A9B7C6"/>
          <w:sz w:val="18"/>
          <w:szCs w:val="18"/>
        </w:rPr>
        <w:t xml:space="preserve">  </w:t>
      </w:r>
      <w:r w:rsidRPr="44C05D2C">
        <w:rPr>
          <w:rFonts w:ascii="Menlo" w:eastAsia="Menlo" w:hAnsi="Menlo" w:cs="Menlo"/>
          <w:b/>
          <w:bCs/>
          <w:color w:val="CC7832"/>
          <w:sz w:val="18"/>
          <w:szCs w:val="18"/>
        </w:rPr>
        <w:t>aws</w:t>
      </w:r>
      <w:r w:rsidRPr="44C05D2C">
        <w:rPr>
          <w:rFonts w:ascii="Menlo" w:eastAsia="Menlo" w:hAnsi="Menlo" w:cs="Menlo"/>
          <w:color w:val="A9B7C6"/>
          <w:sz w:val="18"/>
          <w:szCs w:val="18"/>
        </w:rPr>
        <w:t>:</w:t>
      </w:r>
      <w:r>
        <w:br/>
      </w:r>
      <w:r w:rsidRPr="44C05D2C">
        <w:rPr>
          <w:rFonts w:ascii="Menlo" w:eastAsia="Menlo" w:hAnsi="Menlo" w:cs="Menlo"/>
          <w:color w:val="A9B7C6"/>
          <w:sz w:val="18"/>
          <w:szCs w:val="18"/>
        </w:rPr>
        <w:t xml:space="preserve">    </w:t>
      </w:r>
      <w:r w:rsidRPr="44C05D2C">
        <w:rPr>
          <w:rFonts w:ascii="Menlo" w:eastAsia="Menlo" w:hAnsi="Menlo" w:cs="Menlo"/>
          <w:b/>
          <w:bCs/>
          <w:color w:val="CC7832"/>
          <w:sz w:val="18"/>
          <w:szCs w:val="18"/>
        </w:rPr>
        <w:t>username</w:t>
      </w:r>
      <w:r w:rsidRPr="44C05D2C">
        <w:rPr>
          <w:rFonts w:ascii="Menlo" w:eastAsia="Menlo" w:hAnsi="Menlo" w:cs="Menlo"/>
          <w:color w:val="A9B7C6"/>
          <w:sz w:val="18"/>
          <w:szCs w:val="18"/>
        </w:rPr>
        <w:t xml:space="preserve">: </w:t>
      </w:r>
      <w:r w:rsidRPr="44C05D2C">
        <w:rPr>
          <w:rFonts w:ascii="Menlo" w:eastAsia="Menlo" w:hAnsi="Menlo" w:cs="Menlo"/>
          <w:color w:val="6A8759"/>
          <w:sz w:val="18"/>
          <w:szCs w:val="18"/>
        </w:rPr>
        <w:t>'admin'</w:t>
      </w:r>
      <w:r>
        <w:br/>
      </w:r>
      <w:r w:rsidRPr="44C05D2C">
        <w:rPr>
          <w:rFonts w:ascii="Menlo" w:eastAsia="Menlo" w:hAnsi="Menlo" w:cs="Menlo"/>
          <w:color w:val="6A8759"/>
          <w:sz w:val="18"/>
          <w:szCs w:val="18"/>
        </w:rPr>
        <w:t xml:space="preserve">    </w:t>
      </w:r>
      <w:r w:rsidRPr="44C05D2C">
        <w:rPr>
          <w:rFonts w:ascii="Menlo" w:eastAsia="Menlo" w:hAnsi="Menlo" w:cs="Menlo"/>
          <w:b/>
          <w:bCs/>
          <w:color w:val="CC7832"/>
          <w:sz w:val="18"/>
          <w:szCs w:val="18"/>
        </w:rPr>
        <w:t>password</w:t>
      </w:r>
      <w:r w:rsidRPr="44C05D2C">
        <w:rPr>
          <w:rFonts w:ascii="Menlo" w:eastAsia="Menlo" w:hAnsi="Menlo" w:cs="Menlo"/>
          <w:color w:val="A9B7C6"/>
          <w:sz w:val="18"/>
          <w:szCs w:val="18"/>
        </w:rPr>
        <w:t xml:space="preserve">: </w:t>
      </w:r>
      <w:r w:rsidRPr="44C05D2C">
        <w:rPr>
          <w:rFonts w:ascii="Menlo" w:eastAsia="Menlo" w:hAnsi="Menlo" w:cs="Menlo"/>
          <w:color w:val="6A8759"/>
          <w:sz w:val="18"/>
          <w:szCs w:val="18"/>
        </w:rPr>
        <w:t>'Paloalto123'</w:t>
      </w:r>
      <w:r>
        <w:br/>
      </w:r>
      <w:r>
        <w:br/>
      </w:r>
      <w:r>
        <w:br/>
      </w:r>
      <w:r w:rsidRPr="44C05D2C">
        <w:rPr>
          <w:rFonts w:ascii="Menlo" w:eastAsia="Menlo" w:hAnsi="Menlo" w:cs="Menlo"/>
          <w:color w:val="6A8759"/>
          <w:sz w:val="18"/>
          <w:szCs w:val="18"/>
        </w:rPr>
        <w:t>username</w:t>
      </w:r>
      <w:r w:rsidRPr="44C05D2C">
        <w:rPr>
          <w:rFonts w:ascii="Menlo" w:eastAsia="Menlo" w:hAnsi="Menlo" w:cs="Menlo"/>
          <w:color w:val="A9B7C6"/>
          <w:sz w:val="18"/>
          <w:szCs w:val="18"/>
        </w:rPr>
        <w:t xml:space="preserve">: </w:t>
      </w:r>
      <w:r w:rsidRPr="44C05D2C">
        <w:rPr>
          <w:rFonts w:ascii="Menlo" w:eastAsia="Menlo" w:hAnsi="Menlo" w:cs="Menlo"/>
          <w:color w:val="6A8759"/>
          <w:sz w:val="18"/>
          <w:szCs w:val="18"/>
        </w:rPr>
        <w:t>"{{ credentials[cloud_provider]['username'] }}"</w:t>
      </w:r>
      <w:r>
        <w:br/>
      </w:r>
      <w:r w:rsidRPr="44C05D2C">
        <w:rPr>
          <w:rFonts w:ascii="Menlo" w:eastAsia="Menlo" w:hAnsi="Menlo" w:cs="Menlo"/>
          <w:color w:val="6A8759"/>
          <w:sz w:val="18"/>
          <w:szCs w:val="18"/>
        </w:rPr>
        <w:t>password</w:t>
      </w:r>
      <w:r w:rsidRPr="44C05D2C">
        <w:rPr>
          <w:rFonts w:ascii="Menlo" w:eastAsia="Menlo" w:hAnsi="Menlo" w:cs="Menlo"/>
          <w:color w:val="A9B7C6"/>
          <w:sz w:val="18"/>
          <w:szCs w:val="18"/>
        </w:rPr>
        <w:t xml:space="preserve">: </w:t>
      </w:r>
      <w:r w:rsidRPr="44C05D2C">
        <w:rPr>
          <w:rFonts w:ascii="Menlo" w:eastAsia="Menlo" w:hAnsi="Menlo" w:cs="Menlo"/>
          <w:color w:val="6A8759"/>
          <w:sz w:val="18"/>
          <w:szCs w:val="18"/>
        </w:rPr>
        <w:t>"{{ credentials[cloud_provider]['password'] }}"</w:t>
      </w:r>
      <w:r>
        <w:br/>
      </w:r>
    </w:p>
    <w:p w14:paraId="425EA373" w14:textId="6078400A" w:rsidR="44C05D2C" w:rsidRDefault="44C05D2C" w:rsidP="44C05D2C">
      <w:r>
        <w:br/>
      </w:r>
      <w:r w:rsidRPr="44C05D2C">
        <w:rPr>
          <w:rFonts w:ascii="Menlo" w:eastAsia="Menlo" w:hAnsi="Menlo" w:cs="Menlo"/>
          <w:color w:val="6A8759"/>
          <w:sz w:val="18"/>
          <w:szCs w:val="18"/>
        </w:rPr>
        <w:t>virtual_networks</w:t>
      </w:r>
      <w:r w:rsidRPr="44C05D2C">
        <w:rPr>
          <w:rFonts w:ascii="Menlo" w:eastAsia="Menlo" w:hAnsi="Menlo" w:cs="Menlo"/>
          <w:color w:val="A9B7C6"/>
          <w:sz w:val="18"/>
          <w:szCs w:val="18"/>
        </w:rPr>
        <w:t>:</w:t>
      </w:r>
      <w:r>
        <w:br/>
      </w:r>
      <w:r w:rsidRPr="44C05D2C">
        <w:rPr>
          <w:rFonts w:ascii="Menlo" w:eastAsia="Menlo" w:hAnsi="Menlo" w:cs="Menlo"/>
          <w:color w:val="A9B7C6"/>
          <w:sz w:val="18"/>
          <w:szCs w:val="18"/>
        </w:rPr>
        <w:t>#  - Web-Azure</w:t>
      </w:r>
      <w:r>
        <w:br/>
      </w:r>
      <w:r w:rsidRPr="44C05D2C">
        <w:rPr>
          <w:rFonts w:ascii="Menlo" w:eastAsia="Menlo" w:hAnsi="Menlo" w:cs="Menlo"/>
          <w:color w:val="A9B7C6"/>
          <w:sz w:val="18"/>
          <w:szCs w:val="18"/>
        </w:rPr>
        <w:t>#  - Transit-Azure</w:t>
      </w:r>
      <w:r>
        <w:br/>
      </w:r>
      <w:r w:rsidRPr="44C05D2C">
        <w:rPr>
          <w:rFonts w:ascii="Menlo" w:eastAsia="Menlo" w:hAnsi="Menlo" w:cs="Menlo"/>
          <w:color w:val="A9B7C6"/>
          <w:sz w:val="18"/>
          <w:szCs w:val="18"/>
        </w:rPr>
        <w:t xml:space="preserve">   - VPCTransit</w:t>
      </w:r>
    </w:p>
    <w:p w14:paraId="29F75BE0" w14:textId="31B0A560" w:rsidR="44C05D2C" w:rsidRDefault="44C05D2C" w:rsidP="44C05D2C">
      <w:pPr>
        <w:rPr>
          <w:rFonts w:asciiTheme="majorHAnsi" w:eastAsiaTheme="majorEastAsia" w:hAnsiTheme="majorHAnsi" w:cstheme="majorBidi"/>
          <w:color w:val="2F5496" w:themeColor="accent1" w:themeShade="BF"/>
          <w:sz w:val="26"/>
          <w:szCs w:val="26"/>
        </w:rPr>
      </w:pPr>
    </w:p>
    <w:p w14:paraId="3AE58C87" w14:textId="77777777" w:rsidR="00366568" w:rsidRDefault="00366568" w:rsidP="00366568">
      <w:pPr>
        <w:rPr>
          <w:rFonts w:asciiTheme="majorHAnsi" w:eastAsiaTheme="majorEastAsia" w:hAnsiTheme="majorHAnsi" w:cstheme="majorBidi"/>
          <w:color w:val="2F5496" w:themeColor="accent1" w:themeShade="BF"/>
          <w:sz w:val="26"/>
          <w:szCs w:val="26"/>
        </w:rPr>
      </w:pPr>
    </w:p>
    <w:p w14:paraId="134CDD67" w14:textId="77777777" w:rsidR="00366568" w:rsidRDefault="00366568" w:rsidP="0036656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39C9EBD" wp14:editId="4A827F64">
            <wp:extent cx="3556000" cy="124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1-15 at 14.12.45.png"/>
                    <pic:cNvPicPr/>
                  </pic:nvPicPr>
                  <pic:blipFill>
                    <a:blip r:embed="rId18">
                      <a:extLst>
                        <a:ext uri="{28A0092B-C50C-407E-A947-70E740481C1C}">
                          <a14:useLocalDpi xmlns:a14="http://schemas.microsoft.com/office/drawing/2010/main" val="0"/>
                        </a:ext>
                      </a:extLst>
                    </a:blip>
                    <a:stretch>
                      <a:fillRect/>
                    </a:stretch>
                  </pic:blipFill>
                  <pic:spPr>
                    <a:xfrm>
                      <a:off x="0" y="0"/>
                      <a:ext cx="3556000" cy="1244600"/>
                    </a:xfrm>
                    <a:prstGeom prst="rect">
                      <a:avLst/>
                    </a:prstGeom>
                  </pic:spPr>
                </pic:pic>
              </a:graphicData>
            </a:graphic>
          </wp:inline>
        </w:drawing>
      </w:r>
    </w:p>
    <w:p w14:paraId="06D68167" w14:textId="77777777" w:rsidR="00366568" w:rsidRPr="00D64753" w:rsidRDefault="00366568" w:rsidP="00366568">
      <w:pPr>
        <w:rPr>
          <w:rFonts w:asciiTheme="majorHAnsi" w:eastAsiaTheme="majorEastAsia" w:hAnsiTheme="majorHAnsi" w:cstheme="majorBidi"/>
          <w:color w:val="2F5496" w:themeColor="accent1" w:themeShade="BF"/>
          <w:sz w:val="26"/>
          <w:szCs w:val="26"/>
        </w:rPr>
      </w:pPr>
    </w:p>
    <w:p w14:paraId="6E2EFCBF" w14:textId="77777777" w:rsidR="00366568" w:rsidRDefault="00366568" w:rsidP="0036656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This file is where a lot of you</w:t>
      </w:r>
      <w:r w:rsidRPr="00D64753">
        <w:rPr>
          <w:rFonts w:asciiTheme="majorHAnsi" w:eastAsiaTheme="majorEastAsia" w:hAnsiTheme="majorHAnsi" w:cstheme="majorBidi"/>
          <w:color w:val="2F5496" w:themeColor="accent1" w:themeShade="BF"/>
          <w:sz w:val="26"/>
          <w:szCs w:val="26"/>
        </w:rPr>
        <w:t xml:space="preserve"> Firewall configuration will take place. This is Ansible driven, but you will be able to set your security policy rules, routes and admin username and passwords here</w:t>
      </w:r>
      <w:r>
        <w:rPr>
          <w:rFonts w:asciiTheme="majorHAnsi" w:eastAsiaTheme="majorEastAsia" w:hAnsiTheme="majorHAnsi" w:cstheme="majorBidi"/>
          <w:color w:val="2F5496" w:themeColor="accent1" w:themeShade="BF"/>
          <w:sz w:val="26"/>
          <w:szCs w:val="26"/>
        </w:rPr>
        <w:t>. See the next Steps.</w:t>
      </w:r>
    </w:p>
    <w:p w14:paraId="1BA30B4C" w14:textId="77777777" w:rsidR="00366568" w:rsidRDefault="00366568" w:rsidP="00366568">
      <w:pPr>
        <w:rPr>
          <w:rFonts w:asciiTheme="majorHAnsi" w:eastAsiaTheme="majorEastAsia" w:hAnsiTheme="majorHAnsi" w:cstheme="majorBidi"/>
          <w:color w:val="2F5496" w:themeColor="accent1" w:themeShade="BF"/>
          <w:sz w:val="26"/>
          <w:szCs w:val="26"/>
        </w:rPr>
      </w:pPr>
    </w:p>
    <w:p w14:paraId="58F52944" w14:textId="77777777" w:rsidR="00366568" w:rsidRDefault="00366568" w:rsidP="00366568">
      <w:pPr>
        <w:rPr>
          <w:rFonts w:asciiTheme="majorHAnsi" w:eastAsiaTheme="majorEastAsia" w:hAnsiTheme="majorHAnsi" w:cstheme="majorBidi"/>
          <w:b/>
          <w:color w:val="2F5496" w:themeColor="accent1" w:themeShade="BF"/>
          <w:sz w:val="26"/>
          <w:szCs w:val="26"/>
        </w:rPr>
      </w:pPr>
      <w:r w:rsidRPr="005261D4">
        <w:rPr>
          <w:rFonts w:asciiTheme="majorHAnsi" w:eastAsiaTheme="majorEastAsia" w:hAnsiTheme="majorHAnsi" w:cstheme="majorBidi"/>
          <w:b/>
          <w:color w:val="2F5496" w:themeColor="accent1" w:themeShade="BF"/>
          <w:sz w:val="26"/>
          <w:szCs w:val="26"/>
        </w:rPr>
        <w:t>Important. By default, is the Iron-Skillet loaded in the beginning to the Firewalls</w:t>
      </w:r>
    </w:p>
    <w:p w14:paraId="503CFA8E" w14:textId="77777777" w:rsidR="00366568" w:rsidRDefault="00366568" w:rsidP="00366568">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Here is the Link where you can see what is loaded.</w:t>
      </w:r>
    </w:p>
    <w:p w14:paraId="13E237F0" w14:textId="4B7FE87B" w:rsidR="00366568" w:rsidRPr="00AC12D0" w:rsidRDefault="00366568" w:rsidP="00366568">
      <w:pPr>
        <w:rPr>
          <w:rFonts w:asciiTheme="majorHAnsi" w:eastAsiaTheme="majorEastAsia" w:hAnsiTheme="majorHAnsi" w:cstheme="majorBidi"/>
          <w:color w:val="2F5496" w:themeColor="accent1" w:themeShade="BF"/>
        </w:rPr>
      </w:pPr>
      <w:r w:rsidRPr="005261D4">
        <w:rPr>
          <w:rFonts w:asciiTheme="majorHAnsi" w:eastAsiaTheme="majorEastAsia" w:hAnsiTheme="majorHAnsi" w:cstheme="majorBidi"/>
          <w:color w:val="2F5496" w:themeColor="accent1" w:themeShade="BF"/>
        </w:rPr>
        <w:t>https://github.com/PaloAltoNetworks/iron-skillet/blob/panos_v8.0/loadable_configs/sample-cloud-Azure/panos/iron_skillet_panos_full.xml</w:t>
      </w:r>
    </w:p>
    <w:p w14:paraId="6888B386" w14:textId="0D922A4F" w:rsidR="00366568" w:rsidRPr="00366568" w:rsidRDefault="44C05D2C" w:rsidP="0053313A">
      <w:pPr>
        <w:pStyle w:val="Heading2"/>
        <w:numPr>
          <w:ilvl w:val="1"/>
          <w:numId w:val="9"/>
        </w:numPr>
      </w:pPr>
      <w:r>
        <w:lastRenderedPageBreak/>
        <w:t xml:space="preserve"> </w:t>
      </w:r>
      <w:bookmarkStart w:id="64" w:name="_Toc3360625"/>
      <w:r>
        <w:t>Include Networks</w:t>
      </w:r>
      <w:bookmarkEnd w:id="64"/>
    </w:p>
    <w:p w14:paraId="5F5C0481" w14:textId="77777777" w:rsidR="00366568" w:rsidRPr="00A71E22" w:rsidRDefault="00366568" w:rsidP="00366568">
      <w:pPr>
        <w:rPr>
          <w:rFonts w:asciiTheme="majorHAnsi" w:eastAsiaTheme="majorEastAsia" w:hAnsiTheme="majorHAnsi" w:cstheme="majorBidi"/>
          <w:color w:val="2F5496" w:themeColor="accent1" w:themeShade="BF"/>
        </w:rPr>
      </w:pPr>
    </w:p>
    <w:p w14:paraId="6825A71F" w14:textId="7814D32E" w:rsidR="00366568" w:rsidRPr="00A71E22" w:rsidRDefault="44C05D2C" w:rsidP="44C05D2C">
      <w:pPr>
        <w:rPr>
          <w:rFonts w:asciiTheme="majorHAnsi" w:eastAsiaTheme="majorEastAsia" w:hAnsiTheme="majorHAnsi" w:cstheme="majorBidi"/>
          <w:color w:val="2F5496" w:themeColor="accent1" w:themeShade="BF"/>
        </w:rPr>
      </w:pPr>
      <w:r w:rsidRPr="44C05D2C">
        <w:rPr>
          <w:rFonts w:asciiTheme="majorHAnsi" w:eastAsiaTheme="majorEastAsia" w:hAnsiTheme="majorHAnsi" w:cstheme="majorBidi"/>
          <w:color w:val="2F5496" w:themeColor="accent1" w:themeShade="BF"/>
        </w:rPr>
        <w:t xml:space="preserve">Under the section </w:t>
      </w:r>
      <w:r w:rsidRPr="44C05D2C">
        <w:rPr>
          <w:rFonts w:asciiTheme="majorHAnsi" w:eastAsiaTheme="majorEastAsia" w:hAnsiTheme="majorHAnsi" w:cstheme="majorBidi"/>
          <w:b/>
          <w:bCs/>
          <w:color w:val="2F5496" w:themeColor="accent1" w:themeShade="BF"/>
        </w:rPr>
        <w:t>“credentials”</w:t>
      </w:r>
      <w:r w:rsidRPr="44C05D2C">
        <w:rPr>
          <w:rFonts w:asciiTheme="majorHAnsi" w:eastAsiaTheme="majorEastAsia" w:hAnsiTheme="majorHAnsi" w:cstheme="majorBidi"/>
          <w:color w:val="2F5496" w:themeColor="accent1" w:themeShade="BF"/>
        </w:rPr>
        <w:t xml:space="preserve"> type the username and password from the firewall what you have defined before in the </w:t>
      </w:r>
      <w:r w:rsidRPr="44C05D2C">
        <w:rPr>
          <w:rFonts w:asciiTheme="majorHAnsi" w:eastAsiaTheme="majorEastAsia" w:hAnsiTheme="majorHAnsi" w:cstheme="majorBidi"/>
          <w:b/>
          <w:bCs/>
          <w:color w:val="2F5496" w:themeColor="accent1" w:themeShade="BF"/>
        </w:rPr>
        <w:t>“</w:t>
      </w:r>
      <w:r w:rsidR="006844BE">
        <w:rPr>
          <w:rFonts w:asciiTheme="majorHAnsi" w:eastAsiaTheme="majorEastAsia" w:hAnsiTheme="majorHAnsi" w:cstheme="majorBidi"/>
          <w:b/>
          <w:bCs/>
          <w:color w:val="2F5496" w:themeColor="accent1" w:themeShade="BF"/>
          <w:sz w:val="26"/>
          <w:szCs w:val="26"/>
        </w:rPr>
        <w:t>VPC</w:t>
      </w:r>
      <w:r w:rsidRPr="44C05D2C">
        <w:rPr>
          <w:rFonts w:asciiTheme="majorHAnsi" w:eastAsiaTheme="majorEastAsia" w:hAnsiTheme="majorHAnsi" w:cstheme="majorBidi"/>
          <w:b/>
          <w:bCs/>
          <w:color w:val="2F5496" w:themeColor="accent1" w:themeShade="BF"/>
          <w:sz w:val="26"/>
          <w:szCs w:val="26"/>
        </w:rPr>
        <w:t>Transit.yml”.</w:t>
      </w:r>
      <w:r w:rsidRPr="44C05D2C">
        <w:rPr>
          <w:rFonts w:asciiTheme="majorHAnsi" w:eastAsiaTheme="majorEastAsia" w:hAnsiTheme="majorHAnsi" w:cstheme="majorBidi"/>
          <w:color w:val="2F5496" w:themeColor="accent1" w:themeShade="BF"/>
          <w:sz w:val="26"/>
          <w:szCs w:val="26"/>
        </w:rPr>
        <w:t xml:space="preserve"> If you haven’t defined this, let the values in the all.yml. These are the default values.   But you can change them to access mgt on firewall.</w:t>
      </w:r>
    </w:p>
    <w:p w14:paraId="07893D70" w14:textId="77777777" w:rsidR="00366568" w:rsidRDefault="00366568" w:rsidP="00366568">
      <w:pPr>
        <w:rPr>
          <w:rFonts w:asciiTheme="majorHAnsi" w:eastAsiaTheme="majorEastAsia" w:hAnsiTheme="majorHAnsi" w:cstheme="majorBidi"/>
          <w:color w:val="2F5496" w:themeColor="accent1" w:themeShade="BF"/>
        </w:rPr>
      </w:pPr>
    </w:p>
    <w:p w14:paraId="370697C0" w14:textId="32B5BFDA" w:rsidR="00366568" w:rsidRDefault="00366568" w:rsidP="00366568">
      <w:pPr>
        <w:rPr>
          <w:rFonts w:asciiTheme="majorHAnsi" w:eastAsiaTheme="majorEastAsia" w:hAnsiTheme="majorHAnsi" w:cstheme="majorBidi"/>
          <w:color w:val="2F5496" w:themeColor="accent1" w:themeShade="BF"/>
        </w:rPr>
      </w:pPr>
      <w:r>
        <w:rPr>
          <w:rFonts w:asciiTheme="majorHAnsi" w:eastAsiaTheme="majorEastAsia" w:hAnsiTheme="majorHAnsi" w:cstheme="majorBidi"/>
          <w:noProof/>
          <w:color w:val="2F5496" w:themeColor="accent1" w:themeShade="BF"/>
        </w:rPr>
        <w:drawing>
          <wp:inline distT="0" distB="0" distL="0" distR="0" wp14:anchorId="018DE7F7" wp14:editId="19F86E74">
            <wp:extent cx="5831417" cy="165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1-21 at 4.03.37 PM.png"/>
                    <pic:cNvPicPr/>
                  </pic:nvPicPr>
                  <pic:blipFill>
                    <a:blip r:embed="rId81">
                      <a:extLst>
                        <a:ext uri="{28A0092B-C50C-407E-A947-70E740481C1C}">
                          <a14:useLocalDpi xmlns:a14="http://schemas.microsoft.com/office/drawing/2010/main" val="0"/>
                        </a:ext>
                      </a:extLst>
                    </a:blip>
                    <a:stretch>
                      <a:fillRect/>
                    </a:stretch>
                  </pic:blipFill>
                  <pic:spPr>
                    <a:xfrm>
                      <a:off x="0" y="0"/>
                      <a:ext cx="5836118" cy="1652331"/>
                    </a:xfrm>
                    <a:prstGeom prst="rect">
                      <a:avLst/>
                    </a:prstGeom>
                  </pic:spPr>
                </pic:pic>
              </a:graphicData>
            </a:graphic>
          </wp:inline>
        </w:drawing>
      </w:r>
    </w:p>
    <w:p w14:paraId="12F88515" w14:textId="77777777" w:rsidR="00366568" w:rsidRPr="005251DC" w:rsidRDefault="00366568" w:rsidP="00366568">
      <w:pPr>
        <w:rPr>
          <w:rFonts w:asciiTheme="majorHAnsi" w:eastAsiaTheme="majorEastAsia" w:hAnsiTheme="majorHAnsi" w:cstheme="majorBidi"/>
          <w:color w:val="2F5496" w:themeColor="accent1" w:themeShade="BF"/>
        </w:rPr>
      </w:pPr>
    </w:p>
    <w:p w14:paraId="6316326B" w14:textId="77777777" w:rsidR="00366568" w:rsidRPr="005251DC" w:rsidRDefault="00366568" w:rsidP="00366568">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You have to type under virtual_networks the filenames, which you have created under the Chapter “</w:t>
      </w:r>
      <w:r w:rsidRPr="005251DC">
        <w:rPr>
          <w:rFonts w:asciiTheme="majorHAnsi" w:eastAsiaTheme="majorEastAsia" w:hAnsiTheme="majorHAnsi" w:cstheme="majorBidi"/>
          <w:color w:val="2F5496" w:themeColor="accent1" w:themeShade="BF"/>
        </w:rPr>
        <w:t>Virtual Networks files</w:t>
      </w:r>
      <w:r>
        <w:rPr>
          <w:rFonts w:asciiTheme="majorHAnsi" w:eastAsiaTheme="majorEastAsia" w:hAnsiTheme="majorHAnsi" w:cstheme="majorBidi"/>
          <w:color w:val="2F5496" w:themeColor="accent1" w:themeShade="BF"/>
        </w:rPr>
        <w:t>”. You can remove the ‘.yml’ as you can see in the example below.</w:t>
      </w:r>
    </w:p>
    <w:p w14:paraId="65993120" w14:textId="77777777" w:rsidR="00366568" w:rsidRPr="005251DC" w:rsidRDefault="00366568" w:rsidP="00366568">
      <w:pPr>
        <w:rPr>
          <w:rFonts w:asciiTheme="majorHAnsi" w:eastAsiaTheme="majorEastAsia" w:hAnsiTheme="majorHAnsi" w:cstheme="majorBidi"/>
          <w:color w:val="2F5496" w:themeColor="accent1" w:themeShade="BF"/>
        </w:rPr>
      </w:pPr>
    </w:p>
    <w:p w14:paraId="17A2FCD0" w14:textId="35F25991" w:rsidR="00366568" w:rsidRPr="00366568" w:rsidRDefault="00366568" w:rsidP="00366568">
      <w:pPr>
        <w:rPr>
          <w:rFonts w:asciiTheme="majorHAnsi" w:eastAsiaTheme="majorEastAsia" w:hAnsiTheme="majorHAnsi" w:cstheme="majorBidi"/>
          <w:color w:val="2F5496" w:themeColor="accent1" w:themeShade="BF"/>
          <w:sz w:val="26"/>
          <w:szCs w:val="26"/>
        </w:rPr>
      </w:pPr>
      <w:r w:rsidRPr="00366568">
        <w:rPr>
          <w:rFonts w:asciiTheme="majorHAnsi" w:eastAsiaTheme="majorEastAsia" w:hAnsiTheme="majorHAnsi" w:cstheme="majorBidi"/>
          <w:b/>
          <w:color w:val="2F5496" w:themeColor="accent1" w:themeShade="BF"/>
          <w:sz w:val="26"/>
          <w:szCs w:val="26"/>
        </w:rPr>
        <w:t>Example:</w:t>
      </w:r>
      <w:r w:rsidRPr="00366568">
        <w:rPr>
          <w:rFonts w:asciiTheme="majorHAnsi" w:eastAsiaTheme="majorEastAsia" w:hAnsiTheme="majorHAnsi" w:cstheme="majorBidi"/>
          <w:color w:val="2F5496" w:themeColor="accent1" w:themeShade="BF"/>
          <w:sz w:val="26"/>
          <w:szCs w:val="26"/>
        </w:rPr>
        <w:t xml:space="preserve"> See </w:t>
      </w:r>
      <w:r>
        <w:rPr>
          <w:rFonts w:asciiTheme="majorHAnsi" w:eastAsiaTheme="majorEastAsia" w:hAnsiTheme="majorHAnsi" w:cstheme="majorBidi"/>
          <w:color w:val="2F5496" w:themeColor="accent1" w:themeShade="BF"/>
          <w:sz w:val="26"/>
          <w:szCs w:val="26"/>
        </w:rPr>
        <w:t xml:space="preserve">as per </w:t>
      </w:r>
      <w:r w:rsidRPr="00366568">
        <w:rPr>
          <w:rFonts w:asciiTheme="majorHAnsi" w:eastAsiaTheme="majorEastAsia" w:hAnsiTheme="majorHAnsi" w:cstheme="majorBidi"/>
          <w:b/>
          <w:color w:val="2F5496" w:themeColor="accent1" w:themeShade="BF"/>
          <w:sz w:val="26"/>
          <w:szCs w:val="26"/>
        </w:rPr>
        <w:t>Step 3.3</w:t>
      </w:r>
      <w:r w:rsidR="00742589">
        <w:rPr>
          <w:rFonts w:asciiTheme="majorHAnsi" w:eastAsiaTheme="majorEastAsia" w:hAnsiTheme="majorHAnsi" w:cstheme="majorBidi"/>
          <w:color w:val="2F5496" w:themeColor="accent1" w:themeShade="BF"/>
          <w:sz w:val="26"/>
          <w:szCs w:val="26"/>
        </w:rPr>
        <w:t xml:space="preserve"> we should already</w:t>
      </w:r>
      <w:r w:rsidRPr="00366568">
        <w:rPr>
          <w:rFonts w:asciiTheme="majorHAnsi" w:eastAsiaTheme="majorEastAsia" w:hAnsiTheme="majorHAnsi" w:cstheme="majorBidi"/>
          <w:color w:val="2F5496" w:themeColor="accent1" w:themeShade="BF"/>
          <w:sz w:val="26"/>
          <w:szCs w:val="26"/>
        </w:rPr>
        <w:t xml:space="preserve"> have uncommented out #VPCTransit which normally we would of written the name of you file you created in Step</w:t>
      </w:r>
      <w:r w:rsidR="00742589">
        <w:rPr>
          <w:rFonts w:asciiTheme="majorHAnsi" w:eastAsiaTheme="majorEastAsia" w:hAnsiTheme="majorHAnsi" w:cstheme="majorBidi"/>
          <w:color w:val="2F5496" w:themeColor="accent1" w:themeShade="BF"/>
          <w:sz w:val="26"/>
          <w:szCs w:val="26"/>
        </w:rPr>
        <w:t xml:space="preserve"> 1. without the file extension .</w:t>
      </w:r>
      <w:r w:rsidRPr="00366568">
        <w:rPr>
          <w:rFonts w:asciiTheme="majorHAnsi" w:eastAsiaTheme="majorEastAsia" w:hAnsiTheme="majorHAnsi" w:cstheme="majorBidi"/>
          <w:color w:val="2F5496" w:themeColor="accent1" w:themeShade="BF"/>
          <w:sz w:val="26"/>
          <w:szCs w:val="26"/>
        </w:rPr>
        <w:t>yml.</w:t>
      </w:r>
      <w:r>
        <w:rPr>
          <w:rFonts w:asciiTheme="majorHAnsi" w:eastAsiaTheme="majorEastAsia" w:hAnsiTheme="majorHAnsi" w:cstheme="majorBidi"/>
          <w:color w:val="2F5496" w:themeColor="accent1" w:themeShade="BF"/>
          <w:sz w:val="26"/>
          <w:szCs w:val="26"/>
        </w:rPr>
        <w:t xml:space="preserve"> Also, you want to add Spoke to the virtual_networks: and uncomment.</w:t>
      </w:r>
    </w:p>
    <w:p w14:paraId="62C98782" w14:textId="77777777" w:rsidR="00366568" w:rsidRDefault="00366568" w:rsidP="00366568">
      <w:pPr>
        <w:rPr>
          <w:rFonts w:asciiTheme="majorHAnsi" w:eastAsiaTheme="majorEastAsia" w:hAnsiTheme="majorHAnsi" w:cstheme="majorBidi"/>
          <w:b/>
          <w:color w:val="2F5496" w:themeColor="accent1" w:themeShade="BF"/>
          <w:sz w:val="26"/>
          <w:szCs w:val="26"/>
        </w:rPr>
      </w:pPr>
    </w:p>
    <w:p w14:paraId="68607F29" w14:textId="77777777" w:rsidR="00366568" w:rsidRPr="00C136C2" w:rsidRDefault="00366568" w:rsidP="003665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C136C2">
        <w:rPr>
          <w:rFonts w:ascii="Menlo" w:hAnsi="Menlo" w:cs="Menlo"/>
          <w:b/>
          <w:bCs/>
          <w:color w:val="CC7832"/>
          <w:sz w:val="18"/>
          <w:szCs w:val="18"/>
        </w:rPr>
        <w:t>virtual_networks</w:t>
      </w:r>
      <w:r w:rsidRPr="00C136C2">
        <w:rPr>
          <w:rFonts w:ascii="Menlo" w:hAnsi="Menlo" w:cs="Menlo"/>
          <w:color w:val="A9B7C6"/>
          <w:sz w:val="18"/>
          <w:szCs w:val="18"/>
        </w:rPr>
        <w:t>:</w:t>
      </w:r>
      <w:r w:rsidRPr="00C136C2">
        <w:rPr>
          <w:rFonts w:ascii="Menlo" w:hAnsi="Menlo" w:cs="Menlo"/>
          <w:color w:val="A9B7C6"/>
          <w:sz w:val="18"/>
          <w:szCs w:val="18"/>
        </w:rPr>
        <w:br/>
      </w:r>
      <w:r w:rsidRPr="00C136C2">
        <w:rPr>
          <w:rFonts w:ascii="Menlo" w:hAnsi="Menlo" w:cs="Menlo"/>
          <w:i/>
          <w:iCs/>
          <w:color w:val="629755"/>
          <w:sz w:val="18"/>
          <w:szCs w:val="18"/>
        </w:rPr>
        <w:t>#  - Web-Azure</w:t>
      </w:r>
      <w:r w:rsidRPr="00C136C2">
        <w:rPr>
          <w:rFonts w:ascii="Menlo" w:hAnsi="Menlo" w:cs="Menlo"/>
          <w:i/>
          <w:iCs/>
          <w:color w:val="629755"/>
          <w:sz w:val="18"/>
          <w:szCs w:val="18"/>
        </w:rPr>
        <w:br/>
        <w:t>#  - Transit-Azure</w:t>
      </w:r>
      <w:r w:rsidRPr="00C136C2">
        <w:rPr>
          <w:rFonts w:ascii="Menlo" w:hAnsi="Menlo" w:cs="Menlo"/>
          <w:i/>
          <w:iCs/>
          <w:color w:val="629755"/>
          <w:sz w:val="18"/>
          <w:szCs w:val="18"/>
        </w:rPr>
        <w:br/>
        <w:t>#  - DEV-Azure</w:t>
      </w:r>
      <w:r w:rsidRPr="00C136C2">
        <w:rPr>
          <w:rFonts w:ascii="Menlo" w:hAnsi="Menlo" w:cs="Menlo"/>
          <w:i/>
          <w:iCs/>
          <w:color w:val="629755"/>
          <w:sz w:val="18"/>
          <w:szCs w:val="18"/>
        </w:rPr>
        <w:br/>
        <w:t xml:space="preserve">   </w:t>
      </w:r>
      <w:r w:rsidRPr="00C136C2">
        <w:rPr>
          <w:rFonts w:ascii="Menlo" w:hAnsi="Menlo" w:cs="Menlo"/>
          <w:color w:val="A9B7C6"/>
          <w:sz w:val="18"/>
          <w:szCs w:val="18"/>
        </w:rPr>
        <w:t>- VPCTransit</w:t>
      </w:r>
    </w:p>
    <w:p w14:paraId="50059101" w14:textId="7C9523F4" w:rsidR="00366568" w:rsidRDefault="00686F07" w:rsidP="00686F07">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br w:type="page"/>
      </w:r>
    </w:p>
    <w:p w14:paraId="28FAEDB3" w14:textId="2BCDD1B6" w:rsidR="00366568" w:rsidRPr="00A57D13" w:rsidRDefault="44C05D2C" w:rsidP="0053313A">
      <w:pPr>
        <w:pStyle w:val="Heading2"/>
        <w:numPr>
          <w:ilvl w:val="1"/>
          <w:numId w:val="9"/>
        </w:numPr>
      </w:pPr>
      <w:r w:rsidRPr="00A57D13">
        <w:lastRenderedPageBreak/>
        <w:t xml:space="preserve"> </w:t>
      </w:r>
      <w:bookmarkStart w:id="65" w:name="_Toc3360626"/>
      <w:r w:rsidRPr="00A57D13">
        <w:t>Firewall Configuration</w:t>
      </w:r>
      <w:bookmarkEnd w:id="65"/>
    </w:p>
    <w:p w14:paraId="3D7DC6C4" w14:textId="77777777" w:rsidR="00366568" w:rsidRDefault="00366568" w:rsidP="00366568">
      <w:pPr>
        <w:rPr>
          <w:rFonts w:asciiTheme="majorHAnsi" w:eastAsiaTheme="majorEastAsia" w:hAnsiTheme="majorHAnsi" w:cstheme="majorBidi"/>
          <w:color w:val="2F5496" w:themeColor="accent1" w:themeShade="BF"/>
          <w:sz w:val="26"/>
          <w:szCs w:val="26"/>
        </w:rPr>
      </w:pPr>
    </w:p>
    <w:p w14:paraId="1D3F25C5" w14:textId="77777777" w:rsidR="00366568" w:rsidRDefault="00366568" w:rsidP="0036656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Everything below the “virtual_networks” section is a part of the Firewall Configuration.</w:t>
      </w:r>
    </w:p>
    <w:p w14:paraId="1A98C4DE" w14:textId="77777777" w:rsidR="00366568" w:rsidRDefault="00366568" w:rsidP="0036656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You can for almost everything an example.</w:t>
      </w:r>
    </w:p>
    <w:p w14:paraId="71C54B5E" w14:textId="77777777" w:rsidR="00366568" w:rsidRDefault="00366568" w:rsidP="00366568">
      <w:pPr>
        <w:rPr>
          <w:rFonts w:asciiTheme="majorHAnsi" w:eastAsiaTheme="majorEastAsia" w:hAnsiTheme="majorHAnsi" w:cstheme="majorBidi"/>
          <w:color w:val="2F5496" w:themeColor="accent1" w:themeShade="BF"/>
          <w:sz w:val="26"/>
          <w:szCs w:val="26"/>
        </w:rPr>
      </w:pPr>
    </w:p>
    <w:p w14:paraId="38E9435E" w14:textId="77777777" w:rsidR="00366568"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Create Management Profile = cm_mgmt_profile</w:t>
      </w:r>
    </w:p>
    <w:p w14:paraId="67CA4E7A"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Configure Interfaces = cm_interface:</w:t>
      </w:r>
    </w:p>
    <w:p w14:paraId="57319CA6"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Create Address Objects = cm_object_address:</w:t>
      </w:r>
    </w:p>
    <w:p w14:paraId="25536F96"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Create Service Objects = cm_object_service:</w:t>
      </w:r>
    </w:p>
    <w:p w14:paraId="0CEC9AD2"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Create Service Groups = cm_object_service_group:</w:t>
      </w:r>
    </w:p>
    <w:p w14:paraId="6BFC2F25"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Create Address Groups = cm_object_address_group:</w:t>
      </w:r>
    </w:p>
    <w:p w14:paraId="44A99BDF"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Create Application Groups = cm_object_app_group:</w:t>
      </w:r>
    </w:p>
    <w:p w14:paraId="39CD968D"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Configure NTP = cm_ntp:</w:t>
      </w:r>
    </w:p>
    <w:p w14:paraId="1F155F37"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Configure DNS = cm_dns:</w:t>
      </w:r>
    </w:p>
    <w:p w14:paraId="11F2791B"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Configure Panorama = cm_panorama1:</w:t>
      </w:r>
    </w:p>
    <w:p w14:paraId="1E1CB629"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Create Firewall accounts = cm_fw_user:</w:t>
      </w:r>
    </w:p>
    <w:p w14:paraId="4E8502F5"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Create Security Rules = cm_security_rule:</w:t>
      </w:r>
    </w:p>
    <w:p w14:paraId="5FCF5675" w14:textId="77777777" w:rsidR="00366568" w:rsidRPr="002506B9" w:rsidRDefault="44C05D2C" w:rsidP="44C05D2C">
      <w:pPr>
        <w:pStyle w:val="ListParagraph"/>
        <w:numPr>
          <w:ilvl w:val="0"/>
          <w:numId w:val="7"/>
        </w:numPr>
        <w:rPr>
          <w:rFonts w:asciiTheme="majorHAnsi" w:eastAsiaTheme="majorEastAsia" w:hAnsiTheme="majorHAnsi" w:cstheme="majorBidi"/>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Create NAT Rules = cm_nat_rule:</w:t>
      </w:r>
    </w:p>
    <w:p w14:paraId="4A0FB74F" w14:textId="77777777" w:rsidR="00366568" w:rsidRDefault="00366568" w:rsidP="00366568">
      <w:pPr>
        <w:rPr>
          <w:rFonts w:asciiTheme="majorHAnsi" w:eastAsiaTheme="majorEastAsia" w:hAnsiTheme="majorHAnsi" w:cstheme="majorBidi"/>
          <w:color w:val="2F5496" w:themeColor="accent1" w:themeShade="BF"/>
          <w:sz w:val="26"/>
          <w:szCs w:val="26"/>
        </w:rPr>
      </w:pPr>
    </w:p>
    <w:p w14:paraId="57F8416B" w14:textId="5CEF2D0C" w:rsidR="00366568" w:rsidRPr="00A57D13" w:rsidRDefault="00366568" w:rsidP="00366568">
      <w:pPr>
        <w:rPr>
          <w:rFonts w:asciiTheme="majorHAnsi" w:eastAsiaTheme="majorEastAsia" w:hAnsiTheme="majorHAnsi" w:cstheme="majorBidi"/>
          <w:b/>
          <w:color w:val="FF0000"/>
          <w:sz w:val="26"/>
          <w:szCs w:val="26"/>
        </w:rPr>
      </w:pPr>
      <w:r w:rsidRPr="00A57D13">
        <w:rPr>
          <w:rFonts w:asciiTheme="majorHAnsi" w:eastAsiaTheme="majorEastAsia" w:hAnsiTheme="majorHAnsi" w:cstheme="majorBidi"/>
          <w:b/>
          <w:color w:val="FF0000"/>
          <w:sz w:val="26"/>
          <w:szCs w:val="26"/>
        </w:rPr>
        <w:t>Important. Don’t use the “cm_panos_lic” module. This module occurs an error. We will provide you during the class all needed information to fix this!</w:t>
      </w:r>
    </w:p>
    <w:p w14:paraId="5EA00651" w14:textId="3C1F2CEA" w:rsidR="00366568" w:rsidRPr="00A57D13" w:rsidRDefault="00366568" w:rsidP="00366568">
      <w:pPr>
        <w:rPr>
          <w:rFonts w:asciiTheme="majorHAnsi" w:eastAsiaTheme="majorEastAsia" w:hAnsiTheme="majorHAnsi" w:cstheme="majorBidi"/>
          <w:color w:val="2F5496" w:themeColor="accent1" w:themeShade="BF"/>
          <w:sz w:val="26"/>
          <w:szCs w:val="26"/>
        </w:rPr>
      </w:pPr>
    </w:p>
    <w:p w14:paraId="130ADE88" w14:textId="5120ACEA" w:rsidR="00366568" w:rsidRPr="00A57D13" w:rsidRDefault="00366568" w:rsidP="00366568">
      <w:pPr>
        <w:rPr>
          <w:rFonts w:asciiTheme="majorHAnsi" w:eastAsiaTheme="majorEastAsia" w:hAnsiTheme="majorHAnsi" w:cstheme="majorBidi"/>
          <w:color w:val="2F5496" w:themeColor="accent1" w:themeShade="BF"/>
          <w:sz w:val="26"/>
          <w:szCs w:val="26"/>
        </w:rPr>
      </w:pPr>
      <w:r w:rsidRPr="00A57D13">
        <w:rPr>
          <w:rFonts w:asciiTheme="majorHAnsi" w:eastAsiaTheme="majorEastAsia" w:hAnsiTheme="majorHAnsi" w:cstheme="majorBidi"/>
          <w:color w:val="2F5496" w:themeColor="accent1" w:themeShade="BF"/>
          <w:sz w:val="26"/>
          <w:szCs w:val="26"/>
        </w:rPr>
        <w:t>AWS Note*Also, Nat gateways and Load Balancer Modules for AWS are still in production.  There will be choices for ALB,</w:t>
      </w:r>
      <w:r w:rsidR="002C48B3" w:rsidRPr="00A57D13">
        <w:rPr>
          <w:rFonts w:asciiTheme="majorHAnsi" w:eastAsiaTheme="majorEastAsia" w:hAnsiTheme="majorHAnsi" w:cstheme="majorBidi"/>
          <w:color w:val="2F5496" w:themeColor="accent1" w:themeShade="BF"/>
          <w:sz w:val="26"/>
          <w:szCs w:val="26"/>
        </w:rPr>
        <w:t xml:space="preserve"> </w:t>
      </w:r>
      <w:r w:rsidRPr="00A57D13">
        <w:rPr>
          <w:rFonts w:asciiTheme="majorHAnsi" w:eastAsiaTheme="majorEastAsia" w:hAnsiTheme="majorHAnsi" w:cstheme="majorBidi"/>
          <w:color w:val="2F5496" w:themeColor="accent1" w:themeShade="BF"/>
          <w:sz w:val="26"/>
          <w:szCs w:val="26"/>
        </w:rPr>
        <w:t>NLB and ELB options as Global variables to create those and associated lambda functions.</w:t>
      </w:r>
    </w:p>
    <w:p w14:paraId="6D966A4B" w14:textId="3E789E8E" w:rsidR="00B25547" w:rsidRDefault="00B25547" w:rsidP="00366568">
      <w:pPr>
        <w:rPr>
          <w:rFonts w:asciiTheme="majorHAnsi" w:eastAsiaTheme="majorEastAsia" w:hAnsiTheme="majorHAnsi" w:cstheme="majorBidi"/>
          <w:b/>
          <w:color w:val="2F5496" w:themeColor="accent1" w:themeShade="BF"/>
          <w:sz w:val="26"/>
          <w:szCs w:val="26"/>
        </w:rPr>
      </w:pPr>
    </w:p>
    <w:p w14:paraId="34678939" w14:textId="72FE57E1" w:rsidR="00B25547" w:rsidRPr="007A48CF" w:rsidRDefault="00BD50E0" w:rsidP="00366568">
      <w:pPr>
        <w:rPr>
          <w:rFonts w:asciiTheme="majorHAnsi" w:eastAsiaTheme="majorEastAsia" w:hAnsiTheme="majorHAnsi" w:cstheme="majorBidi"/>
          <w:color w:val="2F5496" w:themeColor="accent1" w:themeShade="BF"/>
          <w:sz w:val="26"/>
          <w:szCs w:val="26"/>
        </w:rPr>
      </w:pPr>
      <w:r w:rsidRPr="007A48CF">
        <w:rPr>
          <w:rFonts w:asciiTheme="majorHAnsi" w:eastAsiaTheme="majorEastAsia" w:hAnsiTheme="majorHAnsi" w:cstheme="majorBidi"/>
          <w:color w:val="2F5496" w:themeColor="accent1" w:themeShade="BF"/>
          <w:sz w:val="26"/>
          <w:szCs w:val="26"/>
        </w:rPr>
        <w:t>I have a very baseline configuration in the all.yml file with a open any to any ruleset to give you an idea of how to do rule creation.  In this case I want you to allow traffic for tunnels to</w:t>
      </w:r>
      <w:r w:rsidR="007A48CF" w:rsidRPr="007A48CF">
        <w:rPr>
          <w:rFonts w:asciiTheme="majorHAnsi" w:eastAsiaTheme="majorEastAsia" w:hAnsiTheme="majorHAnsi" w:cstheme="majorBidi"/>
          <w:color w:val="2F5496" w:themeColor="accent1" w:themeShade="BF"/>
          <w:sz w:val="26"/>
          <w:szCs w:val="26"/>
        </w:rPr>
        <w:t xml:space="preserve"> spoke or subscriber VPC.</w:t>
      </w:r>
    </w:p>
    <w:p w14:paraId="017A8A19" w14:textId="1E7BA189" w:rsidR="00686F07" w:rsidRDefault="00686F07" w:rsidP="00686F07">
      <w:pPr>
        <w:rPr>
          <w:rFonts w:asciiTheme="majorHAnsi" w:eastAsiaTheme="majorEastAsia" w:hAnsiTheme="majorHAnsi" w:cstheme="majorBidi"/>
          <w:color w:val="2F5496" w:themeColor="accent1" w:themeShade="BF"/>
          <w:sz w:val="26"/>
          <w:szCs w:val="26"/>
        </w:rPr>
      </w:pPr>
    </w:p>
    <w:p w14:paraId="07F0CB6E" w14:textId="77777777" w:rsidR="00686F07" w:rsidRPr="00686F07" w:rsidRDefault="00686F07" w:rsidP="00686F07"/>
    <w:p w14:paraId="05279CEC" w14:textId="597CD395" w:rsidR="0053313A" w:rsidRPr="00A57D13" w:rsidRDefault="44C05D2C" w:rsidP="0053313A">
      <w:pPr>
        <w:pStyle w:val="Heading2"/>
        <w:numPr>
          <w:ilvl w:val="1"/>
          <w:numId w:val="9"/>
        </w:numPr>
      </w:pPr>
      <w:r w:rsidRPr="00A57D13">
        <w:rPr>
          <w:u w:val="single"/>
        </w:rPr>
        <w:t xml:space="preserve"> </w:t>
      </w:r>
      <w:bookmarkStart w:id="66" w:name="_Toc3360627"/>
      <w:r w:rsidRPr="00A57D13">
        <w:t>Cloud Provider Information</w:t>
      </w:r>
      <w:bookmarkEnd w:id="66"/>
    </w:p>
    <w:p w14:paraId="4485EC71" w14:textId="77777777" w:rsidR="00366568" w:rsidRDefault="00366568" w:rsidP="00366568">
      <w:pPr>
        <w:rPr>
          <w:rFonts w:asciiTheme="majorHAnsi" w:eastAsiaTheme="majorEastAsia" w:hAnsiTheme="majorHAnsi" w:cstheme="majorBidi"/>
          <w:b/>
          <w:color w:val="2F5496" w:themeColor="accent1" w:themeShade="BF"/>
          <w:sz w:val="26"/>
          <w:szCs w:val="26"/>
          <w:u w:val="single"/>
        </w:rPr>
      </w:pPr>
    </w:p>
    <w:p w14:paraId="60CC95D3" w14:textId="6ECA4D82" w:rsidR="00366568" w:rsidRPr="00F5137E" w:rsidRDefault="00366568" w:rsidP="0036656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the root folder structure, you can find the</w:t>
      </w:r>
      <w:r w:rsidRPr="00F5137E">
        <w:rPr>
          <w:rFonts w:asciiTheme="majorHAnsi" w:eastAsiaTheme="majorEastAsia" w:hAnsiTheme="majorHAnsi" w:cstheme="majorBidi"/>
          <w:color w:val="2F5496" w:themeColor="accent1" w:themeShade="BF"/>
          <w:sz w:val="26"/>
          <w:szCs w:val="26"/>
        </w:rPr>
        <w:t xml:space="preserve"> </w:t>
      </w:r>
      <w:r>
        <w:rPr>
          <w:rFonts w:asciiTheme="majorHAnsi" w:eastAsiaTheme="majorEastAsia" w:hAnsiTheme="majorHAnsi" w:cstheme="majorBidi"/>
          <w:color w:val="2F5496" w:themeColor="accent1" w:themeShade="BF"/>
          <w:sz w:val="26"/>
          <w:szCs w:val="26"/>
        </w:rPr>
        <w:t>“</w:t>
      </w:r>
      <w:r w:rsidR="00EB3F4C">
        <w:rPr>
          <w:rFonts w:asciiTheme="majorHAnsi" w:eastAsiaTheme="majorEastAsia" w:hAnsiTheme="majorHAnsi" w:cstheme="majorBidi"/>
          <w:color w:val="2F5496" w:themeColor="accent1" w:themeShade="BF"/>
          <w:sz w:val="26"/>
          <w:szCs w:val="26"/>
        </w:rPr>
        <w:t>all</w:t>
      </w:r>
      <w:r w:rsidRPr="00F5137E">
        <w:rPr>
          <w:rFonts w:asciiTheme="majorHAnsi" w:eastAsiaTheme="majorEastAsia" w:hAnsiTheme="majorHAnsi" w:cstheme="majorBidi"/>
          <w:color w:val="2F5496" w:themeColor="accent1" w:themeShade="BF"/>
          <w:sz w:val="26"/>
          <w:szCs w:val="26"/>
        </w:rPr>
        <w:t>.yml.example</w:t>
      </w:r>
      <w:r>
        <w:rPr>
          <w:rFonts w:asciiTheme="majorHAnsi" w:eastAsiaTheme="majorEastAsia" w:hAnsiTheme="majorHAnsi" w:cstheme="majorBidi"/>
          <w:color w:val="2F5496" w:themeColor="accent1" w:themeShade="BF"/>
          <w:sz w:val="26"/>
          <w:szCs w:val="26"/>
        </w:rPr>
        <w:t>” file, clone this file and</w:t>
      </w:r>
      <w:r w:rsidRPr="00F5137E">
        <w:rPr>
          <w:rFonts w:asciiTheme="majorHAnsi" w:eastAsiaTheme="majorEastAsia" w:hAnsiTheme="majorHAnsi" w:cstheme="majorBidi"/>
          <w:color w:val="2F5496" w:themeColor="accent1" w:themeShade="BF"/>
          <w:sz w:val="26"/>
          <w:szCs w:val="26"/>
        </w:rPr>
        <w:t xml:space="preserve"> r</w:t>
      </w:r>
      <w:r>
        <w:rPr>
          <w:rFonts w:asciiTheme="majorHAnsi" w:eastAsiaTheme="majorEastAsia" w:hAnsiTheme="majorHAnsi" w:cstheme="majorBidi"/>
          <w:color w:val="2F5496" w:themeColor="accent1" w:themeShade="BF"/>
          <w:sz w:val="26"/>
          <w:szCs w:val="26"/>
        </w:rPr>
        <w:t>emove the .example extensions</w:t>
      </w:r>
    </w:p>
    <w:p w14:paraId="1298AD33" w14:textId="24CDED66" w:rsidR="00366568" w:rsidRPr="00366568" w:rsidRDefault="00366568" w:rsidP="00366568">
      <w:pPr>
        <w:rPr>
          <w:rFonts w:asciiTheme="majorHAnsi" w:eastAsiaTheme="majorEastAsia" w:hAnsiTheme="majorHAnsi" w:cstheme="majorBidi"/>
          <w:b/>
          <w:color w:val="2F5496" w:themeColor="accent1" w:themeShade="BF"/>
          <w:sz w:val="26"/>
          <w:szCs w:val="26"/>
        </w:rPr>
      </w:pPr>
    </w:p>
    <w:p w14:paraId="41F4AE19" w14:textId="54167872" w:rsidR="00C136C2" w:rsidRDefault="00C136C2"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Fill out the admin user name and password you want to configure your new firewall.</w:t>
      </w:r>
    </w:p>
    <w:p w14:paraId="4135AA10" w14:textId="77777777" w:rsidR="00C136C2" w:rsidRDefault="00C136C2" w:rsidP="00C136C2">
      <w:pPr>
        <w:pStyle w:val="HTMLPreformatted"/>
        <w:shd w:val="clear" w:color="auto" w:fill="2B2B2B"/>
        <w:rPr>
          <w:rFonts w:ascii="Menlo" w:hAnsi="Menlo" w:cs="Menlo"/>
          <w:color w:val="A9B7C6"/>
          <w:sz w:val="18"/>
          <w:szCs w:val="18"/>
        </w:rPr>
      </w:pPr>
      <w:r>
        <w:rPr>
          <w:rFonts w:ascii="Menlo" w:hAnsi="Menlo" w:cs="Menlo"/>
          <w:b/>
          <w:bCs/>
          <w:color w:val="CC7832"/>
          <w:sz w:val="18"/>
          <w:szCs w:val="18"/>
        </w:rPr>
        <w:t>credentials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aws</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b/>
          <w:bCs/>
          <w:color w:val="CC7832"/>
          <w:sz w:val="18"/>
          <w:szCs w:val="18"/>
        </w:rPr>
        <w:t>username</w:t>
      </w:r>
      <w:r>
        <w:rPr>
          <w:rFonts w:ascii="Menlo" w:hAnsi="Menlo" w:cs="Menlo"/>
          <w:color w:val="A9B7C6"/>
          <w:sz w:val="18"/>
          <w:szCs w:val="18"/>
        </w:rPr>
        <w:t xml:space="preserve">: </w:t>
      </w:r>
      <w:r>
        <w:rPr>
          <w:rFonts w:ascii="Menlo" w:hAnsi="Menlo" w:cs="Menlo"/>
          <w:color w:val="6A8759"/>
          <w:sz w:val="18"/>
          <w:szCs w:val="18"/>
        </w:rPr>
        <w:t>'admin'</w:t>
      </w:r>
      <w:r>
        <w:rPr>
          <w:rFonts w:ascii="Menlo" w:hAnsi="Menlo" w:cs="Menlo"/>
          <w:color w:val="6A8759"/>
          <w:sz w:val="18"/>
          <w:szCs w:val="18"/>
        </w:rPr>
        <w:br/>
        <w:t xml:space="preserve">    </w:t>
      </w:r>
      <w:r>
        <w:rPr>
          <w:rFonts w:ascii="Menlo" w:hAnsi="Menlo" w:cs="Menlo"/>
          <w:b/>
          <w:bCs/>
          <w:color w:val="CC7832"/>
          <w:sz w:val="18"/>
          <w:szCs w:val="18"/>
        </w:rPr>
        <w:t>password</w:t>
      </w:r>
      <w:r>
        <w:rPr>
          <w:rFonts w:ascii="Menlo" w:hAnsi="Menlo" w:cs="Menlo"/>
          <w:color w:val="A9B7C6"/>
          <w:sz w:val="18"/>
          <w:szCs w:val="18"/>
        </w:rPr>
        <w:t xml:space="preserve">: </w:t>
      </w:r>
      <w:r>
        <w:rPr>
          <w:rFonts w:ascii="Menlo" w:hAnsi="Menlo" w:cs="Menlo"/>
          <w:color w:val="6A8759"/>
          <w:sz w:val="18"/>
          <w:szCs w:val="18"/>
        </w:rPr>
        <w:t>'Paloalto123'</w:t>
      </w:r>
    </w:p>
    <w:p w14:paraId="7D1793D6" w14:textId="7A20D9DA" w:rsidR="00C136C2" w:rsidRDefault="00C136C2" w:rsidP="00C136C2">
      <w:pPr>
        <w:rPr>
          <w:rFonts w:asciiTheme="majorHAnsi" w:eastAsiaTheme="majorEastAsia" w:hAnsiTheme="majorHAnsi" w:cstheme="majorBidi"/>
          <w:b/>
          <w:color w:val="2F5496" w:themeColor="accent1" w:themeShade="BF"/>
          <w:sz w:val="26"/>
          <w:szCs w:val="26"/>
        </w:rPr>
      </w:pPr>
    </w:p>
    <w:p w14:paraId="47EA6C85" w14:textId="3E338BAA" w:rsidR="00675339" w:rsidRDefault="004E06EA" w:rsidP="004E06EA">
      <w:pPr>
        <w:ind w:left="360"/>
        <w:rPr>
          <w:rFonts w:asciiTheme="majorHAnsi" w:eastAsiaTheme="majorEastAsia" w:hAnsiTheme="majorHAnsi" w:cstheme="majorBidi"/>
          <w:b/>
          <w:bCs/>
          <w:color w:val="2F5496" w:themeColor="accent1" w:themeShade="BF"/>
          <w:sz w:val="26"/>
          <w:szCs w:val="26"/>
        </w:rPr>
      </w:pPr>
      <w:r>
        <w:rPr>
          <w:rFonts w:eastAsiaTheme="majorEastAsia"/>
          <w:noProof/>
        </w:rPr>
        <w:lastRenderedPageBreak/>
        <w:drawing>
          <wp:inline distT="0" distB="0" distL="0" distR="0" wp14:anchorId="5DF85DE2" wp14:editId="0A58A90D">
            <wp:extent cx="5943600" cy="3599180"/>
            <wp:effectExtent l="0" t="0" r="0" b="0"/>
            <wp:docPr id="616082824" name="Picture 6160828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82824" name="Screen Shot 2019-02-22 at 4.04.50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599180"/>
                    </a:xfrm>
                    <a:prstGeom prst="rect">
                      <a:avLst/>
                    </a:prstGeom>
                  </pic:spPr>
                </pic:pic>
              </a:graphicData>
            </a:graphic>
          </wp:inline>
        </w:drawing>
      </w:r>
    </w:p>
    <w:p w14:paraId="453A461E" w14:textId="35104B16" w:rsidR="000B229A" w:rsidRDefault="000B229A" w:rsidP="2D6F511F">
      <w:pPr>
        <w:rPr>
          <w:rFonts w:asciiTheme="majorHAnsi" w:eastAsiaTheme="majorEastAsia" w:hAnsiTheme="majorHAnsi" w:cstheme="majorBidi"/>
          <w:b/>
          <w:bCs/>
          <w:color w:val="2F5496" w:themeColor="accent1" w:themeShade="BF"/>
          <w:sz w:val="26"/>
          <w:szCs w:val="26"/>
        </w:rPr>
      </w:pPr>
      <w:r w:rsidRPr="2D6F511F">
        <w:rPr>
          <w:rFonts w:asciiTheme="majorHAnsi" w:eastAsiaTheme="majorEastAsia" w:hAnsiTheme="majorHAnsi" w:cstheme="majorBidi"/>
          <w:b/>
          <w:bCs/>
          <w:color w:val="2F5496" w:themeColor="accent1" w:themeShade="BF"/>
          <w:sz w:val="26"/>
          <w:szCs w:val="26"/>
        </w:rPr>
        <w:br w:type="page"/>
      </w:r>
    </w:p>
    <w:p w14:paraId="7CE5E856" w14:textId="1B0F24C7" w:rsidR="000B229A" w:rsidRPr="004E06EA" w:rsidRDefault="005C20E4" w:rsidP="005C20E4">
      <w:pPr>
        <w:rPr>
          <w:rFonts w:asciiTheme="majorHAnsi" w:eastAsiaTheme="majorEastAsia" w:hAnsiTheme="majorHAnsi" w:cstheme="majorBidi"/>
          <w:b/>
          <w:bCs/>
          <w:color w:val="2F5496" w:themeColor="accent1" w:themeShade="BF"/>
          <w:sz w:val="26"/>
          <w:szCs w:val="26"/>
        </w:rPr>
      </w:pPr>
      <w:r>
        <w:rPr>
          <w:rFonts w:asciiTheme="majorHAnsi" w:eastAsiaTheme="majorEastAsia" w:hAnsiTheme="majorHAnsi" w:cstheme="majorBidi"/>
          <w:b/>
          <w:bCs/>
          <w:color w:val="2F5496" w:themeColor="accent1" w:themeShade="BF"/>
          <w:sz w:val="26"/>
          <w:szCs w:val="26"/>
        </w:rPr>
        <w:lastRenderedPageBreak/>
        <w:br w:type="page"/>
      </w:r>
    </w:p>
    <w:p w14:paraId="33714750" w14:textId="14DDEB15" w:rsidR="008E4C1A" w:rsidRPr="00B05E79" w:rsidRDefault="2D6F511F" w:rsidP="00D735E1">
      <w:pPr>
        <w:pStyle w:val="Heading2"/>
        <w:numPr>
          <w:ilvl w:val="1"/>
          <w:numId w:val="9"/>
        </w:numPr>
      </w:pPr>
      <w:r w:rsidRPr="2D6F511F">
        <w:rPr>
          <w:b/>
          <w:bCs/>
        </w:rPr>
        <w:lastRenderedPageBreak/>
        <w:t xml:space="preserve"> </w:t>
      </w:r>
      <w:bookmarkStart w:id="67" w:name="_Toc3360628"/>
      <w:r>
        <w:t>Run configuration_push.yml</w:t>
      </w:r>
      <w:bookmarkEnd w:id="67"/>
    </w:p>
    <w:p w14:paraId="20C69D1F" w14:textId="777AE951" w:rsidR="008E4C1A" w:rsidRPr="00A57D13" w:rsidRDefault="008E4C1A" w:rsidP="00C136C2">
      <w:pPr>
        <w:rPr>
          <w:rFonts w:asciiTheme="majorHAnsi" w:eastAsiaTheme="majorEastAsia" w:hAnsiTheme="majorHAnsi" w:cstheme="majorBidi"/>
          <w:color w:val="2F5496" w:themeColor="accent1" w:themeShade="BF"/>
          <w:sz w:val="26"/>
          <w:szCs w:val="26"/>
        </w:rPr>
      </w:pPr>
    </w:p>
    <w:p w14:paraId="0859F38E" w14:textId="1A860A4F" w:rsidR="008E4C1A" w:rsidRPr="00A57D13" w:rsidRDefault="008E4C1A" w:rsidP="00C136C2">
      <w:pPr>
        <w:rPr>
          <w:rFonts w:asciiTheme="majorHAnsi" w:eastAsiaTheme="majorEastAsia" w:hAnsiTheme="majorHAnsi" w:cstheme="majorBidi"/>
          <w:color w:val="2F5496" w:themeColor="accent1" w:themeShade="BF"/>
          <w:sz w:val="26"/>
          <w:szCs w:val="26"/>
        </w:rPr>
      </w:pPr>
      <w:r w:rsidRPr="00A57D13">
        <w:rPr>
          <w:rFonts w:asciiTheme="majorHAnsi" w:eastAsiaTheme="majorEastAsia" w:hAnsiTheme="majorHAnsi" w:cstheme="majorBidi"/>
          <w:color w:val="2F5496" w:themeColor="accent1" w:themeShade="BF"/>
          <w:sz w:val="26"/>
          <w:szCs w:val="26"/>
        </w:rPr>
        <w:t>By now you should be happy with your configurations in the files above. We are now going to run the master configuration push from your Docker container.</w:t>
      </w:r>
    </w:p>
    <w:p w14:paraId="78E8EEA9" w14:textId="66CA34C5" w:rsidR="008E4C1A" w:rsidRDefault="008E4C1A" w:rsidP="00C136C2">
      <w:pPr>
        <w:rPr>
          <w:rFonts w:asciiTheme="majorHAnsi" w:eastAsiaTheme="majorEastAsia" w:hAnsiTheme="majorHAnsi" w:cstheme="majorBidi"/>
          <w:b/>
          <w:color w:val="2F5496" w:themeColor="accent1" w:themeShade="BF"/>
          <w:sz w:val="26"/>
          <w:szCs w:val="26"/>
        </w:rPr>
      </w:pPr>
    </w:p>
    <w:p w14:paraId="76576725" w14:textId="6101A810" w:rsidR="008E4C1A" w:rsidRDefault="008E4C1A" w:rsidP="00C136C2">
      <w:pPr>
        <w:rPr>
          <w:rFonts w:asciiTheme="majorHAnsi" w:eastAsiaTheme="majorEastAsia" w:hAnsiTheme="majorHAnsi" w:cstheme="majorBidi"/>
          <w:b/>
          <w:color w:val="2F5496" w:themeColor="accent1" w:themeShade="BF"/>
          <w:sz w:val="26"/>
          <w:szCs w:val="26"/>
          <w:u w:val="single"/>
        </w:rPr>
      </w:pPr>
      <w:r w:rsidRPr="008E4C1A">
        <w:rPr>
          <w:rFonts w:asciiTheme="majorHAnsi" w:eastAsiaTheme="majorEastAsia" w:hAnsiTheme="majorHAnsi" w:cstheme="majorBidi"/>
          <w:b/>
          <w:color w:val="2F5496" w:themeColor="accent1" w:themeShade="BF"/>
          <w:sz w:val="26"/>
          <w:szCs w:val="26"/>
          <w:u w:val="single"/>
        </w:rPr>
        <w:t>Example:</w:t>
      </w:r>
    </w:p>
    <w:p w14:paraId="1799645A" w14:textId="77777777" w:rsidR="008E4C1A" w:rsidRPr="008E4C1A" w:rsidRDefault="008E4C1A" w:rsidP="00C136C2">
      <w:pPr>
        <w:rPr>
          <w:rFonts w:asciiTheme="majorHAnsi" w:eastAsiaTheme="majorEastAsia" w:hAnsiTheme="majorHAnsi" w:cstheme="majorBidi"/>
          <w:b/>
          <w:color w:val="2F5496" w:themeColor="accent1" w:themeShade="BF"/>
          <w:sz w:val="26"/>
          <w:szCs w:val="26"/>
          <w:u w:val="single"/>
        </w:rPr>
      </w:pPr>
    </w:p>
    <w:p w14:paraId="2E91C2B3" w14:textId="77777777" w:rsidR="008E4C1A" w:rsidRPr="008E4C1A" w:rsidRDefault="44C05D2C" w:rsidP="008E4C1A">
      <w:pPr>
        <w:rPr>
          <w:rFonts w:asciiTheme="majorHAnsi" w:eastAsiaTheme="majorEastAsia" w:hAnsiTheme="majorHAnsi" w:cstheme="majorBidi"/>
          <w:b/>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 xml:space="preserve">root@57c2b0fdd723:/fca# </w:t>
      </w:r>
      <w:r w:rsidRPr="44C05D2C">
        <w:rPr>
          <w:rFonts w:asciiTheme="majorHAnsi" w:eastAsiaTheme="majorEastAsia" w:hAnsiTheme="majorHAnsi" w:cstheme="majorBidi"/>
          <w:b/>
          <w:bCs/>
          <w:color w:val="2F5496" w:themeColor="accent1" w:themeShade="BF"/>
          <w:sz w:val="26"/>
          <w:szCs w:val="26"/>
          <w:highlight w:val="yellow"/>
        </w:rPr>
        <w:t>ansible-playbook configuration_push.yml</w:t>
      </w:r>
    </w:p>
    <w:p w14:paraId="53F6DF8B"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p>
    <w:p w14:paraId="40EAB322"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p>
    <w:p w14:paraId="06E6FED0"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r w:rsidRPr="008E4C1A">
        <w:rPr>
          <w:rFonts w:asciiTheme="majorHAnsi" w:eastAsiaTheme="majorEastAsia" w:hAnsiTheme="majorHAnsi" w:cstheme="majorBidi"/>
          <w:b/>
          <w:color w:val="2F5496" w:themeColor="accent1" w:themeShade="BF"/>
          <w:sz w:val="26"/>
          <w:szCs w:val="26"/>
        </w:rPr>
        <w:t>PLAY [RUN DATA DRIVEN PALO ALTO TERRAFORM AND ANSIBLE SOLUTION] ******************</w:t>
      </w:r>
    </w:p>
    <w:p w14:paraId="2281B2BE" w14:textId="72AB91CE" w:rsidR="008E4C1A" w:rsidRDefault="008E4C1A" w:rsidP="00C136C2">
      <w:pPr>
        <w:rPr>
          <w:rFonts w:asciiTheme="majorHAnsi" w:eastAsiaTheme="majorEastAsia" w:hAnsiTheme="majorHAnsi" w:cstheme="majorBidi"/>
          <w:b/>
          <w:color w:val="2F5496" w:themeColor="accent1" w:themeShade="BF"/>
          <w:sz w:val="26"/>
          <w:szCs w:val="26"/>
        </w:rPr>
      </w:pPr>
    </w:p>
    <w:p w14:paraId="3B05861F" w14:textId="05C0D887" w:rsidR="008E4C1A" w:rsidRDefault="008E4C1A"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**Let this run through and configure your firewalls and AWS environment.  At the end of the playbook you should see a final outcome below.</w:t>
      </w:r>
    </w:p>
    <w:p w14:paraId="523F682B" w14:textId="658C0B24" w:rsidR="008E4C1A" w:rsidRDefault="008E4C1A" w:rsidP="00C136C2">
      <w:pPr>
        <w:rPr>
          <w:rFonts w:asciiTheme="majorHAnsi" w:eastAsiaTheme="majorEastAsia" w:hAnsiTheme="majorHAnsi" w:cstheme="majorBidi"/>
          <w:b/>
          <w:color w:val="2F5496" w:themeColor="accent1" w:themeShade="BF"/>
          <w:sz w:val="26"/>
          <w:szCs w:val="26"/>
        </w:rPr>
      </w:pPr>
    </w:p>
    <w:p w14:paraId="489455E5" w14:textId="7DB008A8" w:rsidR="008E4C1A" w:rsidRDefault="008E4C1A" w:rsidP="00C136C2">
      <w:pPr>
        <w:rPr>
          <w:rFonts w:asciiTheme="majorHAnsi" w:eastAsiaTheme="majorEastAsia" w:hAnsiTheme="majorHAnsi" w:cstheme="majorBidi"/>
          <w:b/>
          <w:color w:val="2F5496" w:themeColor="accent1" w:themeShade="BF"/>
          <w:sz w:val="26"/>
          <w:szCs w:val="26"/>
        </w:rPr>
      </w:pPr>
    </w:p>
    <w:p w14:paraId="5EDB1C3A"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r w:rsidRPr="008E4C1A">
        <w:rPr>
          <w:rFonts w:asciiTheme="majorHAnsi" w:eastAsiaTheme="majorEastAsia" w:hAnsiTheme="majorHAnsi" w:cstheme="majorBidi"/>
          <w:b/>
          <w:color w:val="2F5496" w:themeColor="accent1" w:themeShade="BF"/>
          <w:sz w:val="26"/>
          <w:szCs w:val="26"/>
        </w:rPr>
        <w:t>PLAY [DEPLOY CONFIGURATIONS AND VALIDATE] ****************************************</w:t>
      </w:r>
    </w:p>
    <w:p w14:paraId="16D6BF4E"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p>
    <w:p w14:paraId="4775CBD5"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r w:rsidRPr="008E4C1A">
        <w:rPr>
          <w:rFonts w:asciiTheme="majorHAnsi" w:eastAsiaTheme="majorEastAsia" w:hAnsiTheme="majorHAnsi" w:cstheme="majorBidi"/>
          <w:b/>
          <w:color w:val="2F5496" w:themeColor="accent1" w:themeShade="BF"/>
          <w:sz w:val="26"/>
          <w:szCs w:val="26"/>
        </w:rPr>
        <w:t>TASK [WAIT FOR HTTPS ACCESS] *****************************************************</w:t>
      </w:r>
    </w:p>
    <w:p w14:paraId="0D198293"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r w:rsidRPr="008E4C1A">
        <w:rPr>
          <w:rFonts w:asciiTheme="majorHAnsi" w:eastAsiaTheme="majorEastAsia" w:hAnsiTheme="majorHAnsi" w:cstheme="majorBidi"/>
          <w:b/>
          <w:color w:val="2F5496" w:themeColor="accent1" w:themeShade="BF"/>
          <w:sz w:val="26"/>
          <w:szCs w:val="26"/>
        </w:rPr>
        <w:t>fatal: [i-0449e01edda638ffb]: FAILED! =&gt; {"changed": false, "elapsed": 451, "msg": "Timeout when waiting for 3.89.13.173:443"}</w:t>
      </w:r>
    </w:p>
    <w:p w14:paraId="26B2ECDD"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r w:rsidRPr="008E4C1A">
        <w:rPr>
          <w:rFonts w:asciiTheme="majorHAnsi" w:eastAsiaTheme="majorEastAsia" w:hAnsiTheme="majorHAnsi" w:cstheme="majorBidi"/>
          <w:b/>
          <w:color w:val="2F5496" w:themeColor="accent1" w:themeShade="BF"/>
          <w:sz w:val="26"/>
          <w:szCs w:val="26"/>
        </w:rPr>
        <w:t>fatal: [i-0ec986f5ebb782021]: FAILED! =&gt; {"changed": false, "elapsed": 451, "msg": "Timeout when waiting for 34.236.178.40:443"}</w:t>
      </w:r>
    </w:p>
    <w:p w14:paraId="39359B40"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p>
    <w:p w14:paraId="5891AC3B"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r w:rsidRPr="008E4C1A">
        <w:rPr>
          <w:rFonts w:asciiTheme="majorHAnsi" w:eastAsiaTheme="majorEastAsia" w:hAnsiTheme="majorHAnsi" w:cstheme="majorBidi"/>
          <w:b/>
          <w:color w:val="2F5496" w:themeColor="accent1" w:themeShade="BF"/>
          <w:sz w:val="26"/>
          <w:szCs w:val="26"/>
        </w:rPr>
        <w:t>PLAY RECAP ***********************************************************************</w:t>
      </w:r>
    </w:p>
    <w:p w14:paraId="6789464C"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r w:rsidRPr="008E4C1A">
        <w:rPr>
          <w:rFonts w:asciiTheme="majorHAnsi" w:eastAsiaTheme="majorEastAsia" w:hAnsiTheme="majorHAnsi" w:cstheme="majorBidi"/>
          <w:b/>
          <w:color w:val="2F5496" w:themeColor="accent1" w:themeShade="BF"/>
          <w:sz w:val="26"/>
          <w:szCs w:val="26"/>
        </w:rPr>
        <w:t xml:space="preserve">i-0449e01edda638ffb        : ok=0    changed=0    unreachable=0    failed=1   </w:t>
      </w:r>
    </w:p>
    <w:p w14:paraId="185ABCE9"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r w:rsidRPr="008E4C1A">
        <w:rPr>
          <w:rFonts w:asciiTheme="majorHAnsi" w:eastAsiaTheme="majorEastAsia" w:hAnsiTheme="majorHAnsi" w:cstheme="majorBidi"/>
          <w:b/>
          <w:color w:val="2F5496" w:themeColor="accent1" w:themeShade="BF"/>
          <w:sz w:val="26"/>
          <w:szCs w:val="26"/>
        </w:rPr>
        <w:t xml:space="preserve">i-0ec986f5ebb782021        : ok=0    changed=0    unreachable=0    failed=1   </w:t>
      </w:r>
    </w:p>
    <w:p w14:paraId="6C0DEE50" w14:textId="77777777" w:rsidR="008E4C1A" w:rsidRPr="008E4C1A" w:rsidRDefault="008E4C1A" w:rsidP="008E4C1A">
      <w:pPr>
        <w:rPr>
          <w:rFonts w:asciiTheme="majorHAnsi" w:eastAsiaTheme="majorEastAsia" w:hAnsiTheme="majorHAnsi" w:cstheme="majorBidi"/>
          <w:b/>
          <w:color w:val="2F5496" w:themeColor="accent1" w:themeShade="BF"/>
          <w:sz w:val="26"/>
          <w:szCs w:val="26"/>
        </w:rPr>
      </w:pPr>
      <w:r w:rsidRPr="008E4C1A">
        <w:rPr>
          <w:rFonts w:asciiTheme="majorHAnsi" w:eastAsiaTheme="majorEastAsia" w:hAnsiTheme="majorHAnsi" w:cstheme="majorBidi"/>
          <w:b/>
          <w:color w:val="2F5496" w:themeColor="accent1" w:themeShade="BF"/>
          <w:sz w:val="26"/>
          <w:szCs w:val="26"/>
        </w:rPr>
        <w:t xml:space="preserve">localhost                  : ok=32   changed=5    unreachable=0    failed=0   </w:t>
      </w:r>
    </w:p>
    <w:p w14:paraId="65490665" w14:textId="77777777" w:rsidR="008E4C1A" w:rsidRDefault="008E4C1A" w:rsidP="00C136C2">
      <w:pPr>
        <w:rPr>
          <w:rFonts w:asciiTheme="majorHAnsi" w:eastAsiaTheme="majorEastAsia" w:hAnsiTheme="majorHAnsi" w:cstheme="majorBidi"/>
          <w:b/>
          <w:color w:val="2F5496" w:themeColor="accent1" w:themeShade="BF"/>
          <w:sz w:val="26"/>
          <w:szCs w:val="26"/>
        </w:rPr>
      </w:pPr>
    </w:p>
    <w:p w14:paraId="2C9E70F7" w14:textId="55606E40" w:rsidR="008E4C1A" w:rsidRDefault="008E4C1A" w:rsidP="00C136C2">
      <w:pPr>
        <w:rPr>
          <w:rFonts w:asciiTheme="majorHAnsi" w:eastAsiaTheme="majorEastAsia" w:hAnsiTheme="majorHAnsi" w:cstheme="majorBidi"/>
          <w:b/>
          <w:color w:val="2F5496" w:themeColor="accent1" w:themeShade="BF"/>
          <w:sz w:val="26"/>
          <w:szCs w:val="26"/>
        </w:rPr>
      </w:pPr>
    </w:p>
    <w:p w14:paraId="712DC19D" w14:textId="77777777" w:rsidR="00AA1523" w:rsidRDefault="008E4C1A"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Above you will see the final output.  Sometimes the https access task will time out or fail for AWS.  This is ok.  See if you can access your management EIP with your configured username and password provided in Step.</w:t>
      </w:r>
      <w:r w:rsidR="00AA1523">
        <w:rPr>
          <w:rFonts w:asciiTheme="majorHAnsi" w:eastAsiaTheme="majorEastAsia" w:hAnsiTheme="majorHAnsi" w:cstheme="majorBidi"/>
          <w:b/>
          <w:color w:val="2F5496" w:themeColor="accent1" w:themeShade="BF"/>
          <w:sz w:val="26"/>
          <w:szCs w:val="26"/>
        </w:rPr>
        <w:t xml:space="preserve">3 </w:t>
      </w:r>
    </w:p>
    <w:p w14:paraId="05057E66" w14:textId="77777777" w:rsidR="00AA1523" w:rsidRDefault="00AA1523" w:rsidP="00C136C2">
      <w:pPr>
        <w:rPr>
          <w:rFonts w:asciiTheme="majorHAnsi" w:eastAsiaTheme="majorEastAsia" w:hAnsiTheme="majorHAnsi" w:cstheme="majorBidi"/>
          <w:b/>
          <w:color w:val="2F5496" w:themeColor="accent1" w:themeShade="BF"/>
          <w:sz w:val="26"/>
          <w:szCs w:val="26"/>
        </w:rPr>
      </w:pPr>
    </w:p>
    <w:p w14:paraId="41AA72CB" w14:textId="31CF2D99" w:rsidR="00AA1523" w:rsidRPr="00686F07" w:rsidRDefault="44C05D2C" w:rsidP="00C136C2">
      <w:pPr>
        <w:rPr>
          <w:rFonts w:asciiTheme="majorHAnsi" w:eastAsiaTheme="majorEastAsia" w:hAnsiTheme="majorHAnsi" w:cstheme="majorBidi"/>
          <w:b/>
          <w:bCs/>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t>Before moving on look in the root FCA directory for the main.tf.   This is what gets auto generation from the master configuration_push.yml</w:t>
      </w:r>
    </w:p>
    <w:p w14:paraId="107C2153" w14:textId="4A5F0E19" w:rsidR="00AA1523" w:rsidRDefault="00AA1523" w:rsidP="00C136C2">
      <w:pPr>
        <w:rPr>
          <w:rFonts w:asciiTheme="majorHAnsi" w:eastAsiaTheme="majorEastAsia" w:hAnsiTheme="majorHAnsi" w:cstheme="majorBidi"/>
          <w:b/>
          <w:color w:val="2F5496" w:themeColor="accent1" w:themeShade="BF"/>
          <w:sz w:val="26"/>
          <w:szCs w:val="26"/>
          <w:highlight w:val="yellow"/>
        </w:rPr>
      </w:pPr>
      <w:r w:rsidRPr="00AA1523">
        <w:rPr>
          <w:rFonts w:asciiTheme="majorHAnsi" w:eastAsiaTheme="majorEastAsia" w:hAnsiTheme="majorHAnsi" w:cstheme="majorBidi"/>
          <w:b/>
          <w:color w:val="2F5496" w:themeColor="accent1" w:themeShade="BF"/>
          <w:sz w:val="26"/>
          <w:szCs w:val="26"/>
          <w:highlight w:val="yellow"/>
        </w:rPr>
        <w:lastRenderedPageBreak/>
        <w:t>Example of the generated main.tf</w:t>
      </w:r>
    </w:p>
    <w:p w14:paraId="3BACA1BC" w14:textId="68C57C2A" w:rsidR="00AA1523" w:rsidRDefault="00AA1523" w:rsidP="00C136C2">
      <w:pPr>
        <w:rPr>
          <w:rFonts w:asciiTheme="majorHAnsi" w:eastAsiaTheme="majorEastAsia" w:hAnsiTheme="majorHAnsi" w:cstheme="majorBidi"/>
          <w:b/>
          <w:color w:val="2F5496" w:themeColor="accent1" w:themeShade="BF"/>
          <w:sz w:val="26"/>
          <w:szCs w:val="26"/>
          <w:highlight w:val="yellow"/>
        </w:rPr>
      </w:pPr>
    </w:p>
    <w:p w14:paraId="0882268B" w14:textId="51EEBBF6" w:rsidR="00AA1523" w:rsidRPr="0053313A" w:rsidRDefault="00AA1523" w:rsidP="00C136C2">
      <w:pPr>
        <w:rPr>
          <w:rFonts w:asciiTheme="majorHAnsi" w:eastAsiaTheme="majorEastAsia" w:hAnsiTheme="majorHAnsi" w:cstheme="majorBidi"/>
          <w:b/>
          <w:color w:val="2F5496" w:themeColor="accent1" w:themeShade="BF"/>
          <w:sz w:val="26"/>
          <w:szCs w:val="26"/>
          <w:highlight w:val="yellow"/>
        </w:rPr>
      </w:pPr>
      <w:r>
        <w:rPr>
          <w:rFonts w:asciiTheme="majorHAnsi" w:eastAsiaTheme="majorEastAsia" w:hAnsiTheme="majorHAnsi" w:cstheme="majorBidi"/>
          <w:b/>
          <w:noProof/>
          <w:color w:val="2F5496" w:themeColor="accent1" w:themeShade="BF"/>
          <w:sz w:val="26"/>
          <w:szCs w:val="26"/>
        </w:rPr>
        <w:drawing>
          <wp:inline distT="0" distB="0" distL="0" distR="0" wp14:anchorId="76C935F4" wp14:editId="4D6CCA4C">
            <wp:extent cx="5943600" cy="1846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14 at 8.18.00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1123468D" w14:textId="77777777" w:rsidR="00AA1523" w:rsidRPr="00A57D13" w:rsidRDefault="00AA1523" w:rsidP="00C136C2">
      <w:pPr>
        <w:rPr>
          <w:rFonts w:asciiTheme="majorHAnsi" w:eastAsiaTheme="majorEastAsia" w:hAnsiTheme="majorHAnsi" w:cstheme="majorBidi"/>
          <w:color w:val="2F5496" w:themeColor="accent1" w:themeShade="BF"/>
          <w:sz w:val="26"/>
          <w:szCs w:val="26"/>
        </w:rPr>
      </w:pPr>
    </w:p>
    <w:p w14:paraId="49A13607" w14:textId="234645F4" w:rsidR="00AA1523" w:rsidRPr="00A57D13" w:rsidRDefault="00AA1523" w:rsidP="00C136C2">
      <w:pPr>
        <w:rPr>
          <w:rFonts w:asciiTheme="majorHAnsi" w:eastAsiaTheme="majorEastAsia" w:hAnsiTheme="majorHAnsi" w:cstheme="majorBidi"/>
          <w:color w:val="2F5496" w:themeColor="accent1" w:themeShade="BF"/>
          <w:sz w:val="26"/>
          <w:szCs w:val="26"/>
        </w:rPr>
      </w:pPr>
      <w:r w:rsidRPr="00A57D13">
        <w:rPr>
          <w:rFonts w:asciiTheme="majorHAnsi" w:eastAsiaTheme="majorEastAsia" w:hAnsiTheme="majorHAnsi" w:cstheme="majorBidi"/>
          <w:color w:val="2F5496" w:themeColor="accent1" w:themeShade="BF"/>
          <w:sz w:val="26"/>
          <w:szCs w:val="26"/>
        </w:rPr>
        <w:t>This is the basic lab hub and spoke.  After, you have finished.</w:t>
      </w:r>
    </w:p>
    <w:p w14:paraId="20D6D195" w14:textId="77777777" w:rsidR="00AA1523" w:rsidRDefault="00AA1523" w:rsidP="00C136C2">
      <w:pPr>
        <w:rPr>
          <w:rFonts w:asciiTheme="majorHAnsi" w:eastAsiaTheme="majorEastAsia" w:hAnsiTheme="majorHAnsi" w:cstheme="majorBidi"/>
          <w:b/>
          <w:color w:val="2F5496" w:themeColor="accent1" w:themeShade="BF"/>
          <w:sz w:val="26"/>
          <w:szCs w:val="26"/>
        </w:rPr>
      </w:pPr>
    </w:p>
    <w:p w14:paraId="7BD2D979" w14:textId="77777777" w:rsidR="00AA1523" w:rsidRDefault="00AA1523" w:rsidP="00C136C2">
      <w:pPr>
        <w:rPr>
          <w:rFonts w:asciiTheme="majorHAnsi" w:eastAsiaTheme="majorEastAsia" w:hAnsiTheme="majorHAnsi" w:cstheme="majorBidi"/>
          <w:b/>
          <w:color w:val="2F5496" w:themeColor="accent1" w:themeShade="BF"/>
          <w:sz w:val="26"/>
          <w:szCs w:val="26"/>
        </w:rPr>
      </w:pPr>
    </w:p>
    <w:p w14:paraId="1D6E488E" w14:textId="17B71CA9" w:rsidR="00AA1523" w:rsidRPr="00366568" w:rsidRDefault="2D6F511F" w:rsidP="00D735E1">
      <w:pPr>
        <w:pStyle w:val="Heading2"/>
        <w:numPr>
          <w:ilvl w:val="1"/>
          <w:numId w:val="9"/>
        </w:numPr>
      </w:pPr>
      <w:r>
        <w:t xml:space="preserve"> </w:t>
      </w:r>
      <w:bookmarkStart w:id="68" w:name="_Toc3360629"/>
      <w:r>
        <w:t>Verify in the AWS console that all configurations have been completed.</w:t>
      </w:r>
      <w:bookmarkEnd w:id="68"/>
    </w:p>
    <w:p w14:paraId="000D12A4" w14:textId="59F65F88" w:rsidR="00AA1523" w:rsidRDefault="00366568"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VPC’</w:t>
      </w:r>
      <w:r>
        <w:rPr>
          <w:rFonts w:asciiTheme="majorHAnsi" w:eastAsiaTheme="majorEastAsia" w:hAnsiTheme="majorHAnsi" w:cstheme="majorBidi"/>
          <w:b/>
          <w:noProof/>
          <w:color w:val="2F5496" w:themeColor="accent1" w:themeShade="BF"/>
          <w:sz w:val="26"/>
          <w:szCs w:val="26"/>
        </w:rPr>
        <w:drawing>
          <wp:inline distT="0" distB="0" distL="0" distR="0" wp14:anchorId="757A99C4" wp14:editId="0D48DB23">
            <wp:extent cx="6223000" cy="18582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1-21 at 4.29.31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257290" cy="1868532"/>
                    </a:xfrm>
                    <a:prstGeom prst="rect">
                      <a:avLst/>
                    </a:prstGeom>
                  </pic:spPr>
                </pic:pic>
              </a:graphicData>
            </a:graphic>
          </wp:inline>
        </w:drawing>
      </w:r>
    </w:p>
    <w:p w14:paraId="5BBBBF98" w14:textId="77777777" w:rsidR="00A57D13" w:rsidRDefault="00A57D13" w:rsidP="00C136C2">
      <w:pPr>
        <w:rPr>
          <w:rFonts w:asciiTheme="majorHAnsi" w:eastAsiaTheme="majorEastAsia" w:hAnsiTheme="majorHAnsi" w:cstheme="majorBidi"/>
          <w:b/>
          <w:color w:val="2F5496" w:themeColor="accent1" w:themeShade="BF"/>
          <w:sz w:val="26"/>
          <w:szCs w:val="26"/>
        </w:rPr>
      </w:pPr>
    </w:p>
    <w:p w14:paraId="1E12BEE0" w14:textId="4CB2063B" w:rsidR="00AA1523" w:rsidRDefault="00366568" w:rsidP="00C136C2">
      <w:pPr>
        <w:rPr>
          <w:rFonts w:asciiTheme="majorHAnsi" w:eastAsiaTheme="majorEastAsia" w:hAnsiTheme="majorHAnsi" w:cstheme="majorBidi"/>
          <w:color w:val="2F5496" w:themeColor="accent1" w:themeShade="BF"/>
          <w:sz w:val="26"/>
          <w:szCs w:val="26"/>
        </w:rPr>
      </w:pPr>
      <w:r w:rsidRPr="00A57D13">
        <w:rPr>
          <w:rFonts w:asciiTheme="majorHAnsi" w:eastAsiaTheme="majorEastAsia" w:hAnsiTheme="majorHAnsi" w:cstheme="majorBidi"/>
          <w:color w:val="2F5496" w:themeColor="accent1" w:themeShade="BF"/>
          <w:sz w:val="26"/>
          <w:szCs w:val="26"/>
        </w:rPr>
        <w:t>Route tables</w:t>
      </w:r>
    </w:p>
    <w:p w14:paraId="64A5E15E" w14:textId="77777777" w:rsidR="00A57D13" w:rsidRPr="00A57D13" w:rsidRDefault="00A57D13" w:rsidP="00C136C2">
      <w:pPr>
        <w:rPr>
          <w:rFonts w:asciiTheme="majorHAnsi" w:eastAsiaTheme="majorEastAsia" w:hAnsiTheme="majorHAnsi" w:cstheme="majorBidi"/>
          <w:color w:val="2F5496" w:themeColor="accent1" w:themeShade="BF"/>
          <w:sz w:val="26"/>
          <w:szCs w:val="26"/>
        </w:rPr>
      </w:pPr>
    </w:p>
    <w:p w14:paraId="21B09D72" w14:textId="49CF3D37" w:rsidR="00366568" w:rsidRDefault="00366568"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noProof/>
          <w:color w:val="2F5496" w:themeColor="accent1" w:themeShade="BF"/>
          <w:sz w:val="26"/>
          <w:szCs w:val="26"/>
        </w:rPr>
        <w:drawing>
          <wp:inline distT="0" distB="0" distL="0" distR="0" wp14:anchorId="32EB6F38" wp14:editId="27498064">
            <wp:extent cx="6413500" cy="1646094"/>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1-21 at 4.33.16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47438" cy="1654805"/>
                    </a:xfrm>
                    <a:prstGeom prst="rect">
                      <a:avLst/>
                    </a:prstGeom>
                  </pic:spPr>
                </pic:pic>
              </a:graphicData>
            </a:graphic>
          </wp:inline>
        </w:drawing>
      </w:r>
    </w:p>
    <w:p w14:paraId="2E6C4C5C" w14:textId="3C180CD6" w:rsidR="00366568" w:rsidRDefault="00366568" w:rsidP="00C136C2">
      <w:pPr>
        <w:rPr>
          <w:rFonts w:asciiTheme="majorHAnsi" w:eastAsiaTheme="majorEastAsia" w:hAnsiTheme="majorHAnsi" w:cstheme="majorBidi"/>
          <w:b/>
          <w:color w:val="2F5496" w:themeColor="accent1" w:themeShade="BF"/>
          <w:sz w:val="26"/>
          <w:szCs w:val="26"/>
        </w:rPr>
      </w:pPr>
    </w:p>
    <w:p w14:paraId="79211627" w14:textId="31E3D9B5" w:rsidR="00366568" w:rsidRDefault="0053313A"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br w:type="page"/>
      </w:r>
    </w:p>
    <w:p w14:paraId="210E8759" w14:textId="54D51DC6" w:rsidR="00AA1523" w:rsidRDefault="00366568"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lastRenderedPageBreak/>
        <w:t>Subnets</w:t>
      </w:r>
    </w:p>
    <w:p w14:paraId="0EE40DA6" w14:textId="77777777" w:rsidR="00A57D13" w:rsidRDefault="00A57D13" w:rsidP="00C136C2">
      <w:pPr>
        <w:rPr>
          <w:rFonts w:asciiTheme="majorHAnsi" w:eastAsiaTheme="majorEastAsia" w:hAnsiTheme="majorHAnsi" w:cstheme="majorBidi"/>
          <w:b/>
          <w:color w:val="2F5496" w:themeColor="accent1" w:themeShade="BF"/>
          <w:sz w:val="26"/>
          <w:szCs w:val="26"/>
        </w:rPr>
      </w:pPr>
    </w:p>
    <w:p w14:paraId="1EBB2452" w14:textId="750C70A4" w:rsidR="00366568" w:rsidRDefault="00366568"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noProof/>
          <w:color w:val="2F5496" w:themeColor="accent1" w:themeShade="BF"/>
          <w:sz w:val="26"/>
          <w:szCs w:val="26"/>
        </w:rPr>
        <w:drawing>
          <wp:inline distT="0" distB="0" distL="0" distR="0" wp14:anchorId="5C36895E" wp14:editId="1FF1A261">
            <wp:extent cx="6315839" cy="153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21 at 4.29.39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342589" cy="1543208"/>
                    </a:xfrm>
                    <a:prstGeom prst="rect">
                      <a:avLst/>
                    </a:prstGeom>
                  </pic:spPr>
                </pic:pic>
              </a:graphicData>
            </a:graphic>
          </wp:inline>
        </w:drawing>
      </w:r>
    </w:p>
    <w:p w14:paraId="794A49D9" w14:textId="6A3FE1A8" w:rsidR="00366568" w:rsidRDefault="00366568" w:rsidP="00C136C2">
      <w:pPr>
        <w:rPr>
          <w:rFonts w:asciiTheme="majorHAnsi" w:eastAsiaTheme="majorEastAsia" w:hAnsiTheme="majorHAnsi" w:cstheme="majorBidi"/>
          <w:b/>
          <w:color w:val="2F5496" w:themeColor="accent1" w:themeShade="BF"/>
          <w:sz w:val="26"/>
          <w:szCs w:val="26"/>
        </w:rPr>
      </w:pPr>
    </w:p>
    <w:p w14:paraId="2FC0E6F0" w14:textId="5DEC4F2D" w:rsidR="00366568" w:rsidRDefault="00366568"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Firewalls</w:t>
      </w:r>
    </w:p>
    <w:p w14:paraId="4DA66230" w14:textId="77777777" w:rsidR="00A57D13" w:rsidRDefault="00A57D13" w:rsidP="00C136C2">
      <w:pPr>
        <w:rPr>
          <w:rFonts w:asciiTheme="majorHAnsi" w:eastAsiaTheme="majorEastAsia" w:hAnsiTheme="majorHAnsi" w:cstheme="majorBidi"/>
          <w:b/>
          <w:color w:val="2F5496" w:themeColor="accent1" w:themeShade="BF"/>
          <w:sz w:val="26"/>
          <w:szCs w:val="26"/>
        </w:rPr>
      </w:pPr>
    </w:p>
    <w:p w14:paraId="385A9740" w14:textId="47EFB691" w:rsidR="00AA1523" w:rsidRDefault="00366568"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noProof/>
          <w:color w:val="2F5496" w:themeColor="accent1" w:themeShade="BF"/>
          <w:sz w:val="26"/>
          <w:szCs w:val="26"/>
        </w:rPr>
        <w:drawing>
          <wp:inline distT="0" distB="0" distL="0" distR="0" wp14:anchorId="523BB1EA" wp14:editId="34F9FA84">
            <wp:extent cx="6312092" cy="3276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1-21 at 4.31.5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20510" cy="3280970"/>
                    </a:xfrm>
                    <a:prstGeom prst="rect">
                      <a:avLst/>
                    </a:prstGeom>
                  </pic:spPr>
                </pic:pic>
              </a:graphicData>
            </a:graphic>
          </wp:inline>
        </w:drawing>
      </w:r>
    </w:p>
    <w:p w14:paraId="5B0FC50F" w14:textId="4BE7052D" w:rsidR="00366568" w:rsidRDefault="00366568" w:rsidP="00C136C2">
      <w:pPr>
        <w:rPr>
          <w:rFonts w:asciiTheme="majorHAnsi" w:eastAsiaTheme="majorEastAsia" w:hAnsiTheme="majorHAnsi" w:cstheme="majorBidi"/>
          <w:b/>
          <w:color w:val="2F5496" w:themeColor="accent1" w:themeShade="BF"/>
          <w:sz w:val="26"/>
          <w:szCs w:val="26"/>
        </w:rPr>
      </w:pPr>
    </w:p>
    <w:p w14:paraId="78BE6822" w14:textId="5B32BB6D" w:rsidR="00366568" w:rsidRPr="00A57D13" w:rsidRDefault="00742589" w:rsidP="00C136C2">
      <w:pPr>
        <w:rPr>
          <w:rFonts w:asciiTheme="majorHAnsi" w:eastAsiaTheme="majorEastAsia" w:hAnsiTheme="majorHAnsi" w:cstheme="majorBidi"/>
          <w:color w:val="2F5496" w:themeColor="accent1" w:themeShade="BF"/>
          <w:sz w:val="26"/>
          <w:szCs w:val="26"/>
        </w:rPr>
      </w:pPr>
      <w:r w:rsidRPr="00A57D13">
        <w:rPr>
          <w:rFonts w:asciiTheme="majorHAnsi" w:eastAsiaTheme="majorEastAsia" w:hAnsiTheme="majorHAnsi" w:cstheme="majorBidi"/>
          <w:color w:val="2F5496" w:themeColor="accent1" w:themeShade="BF"/>
          <w:sz w:val="26"/>
          <w:szCs w:val="26"/>
        </w:rPr>
        <w:t xml:space="preserve">Verify </w:t>
      </w:r>
      <w:r w:rsidR="00366568" w:rsidRPr="00A57D13">
        <w:rPr>
          <w:rFonts w:asciiTheme="majorHAnsi" w:eastAsiaTheme="majorEastAsia" w:hAnsiTheme="majorHAnsi" w:cstheme="majorBidi"/>
          <w:color w:val="2F5496" w:themeColor="accent1" w:themeShade="BF"/>
          <w:sz w:val="26"/>
          <w:szCs w:val="26"/>
        </w:rPr>
        <w:t xml:space="preserve">Firewalls are </w:t>
      </w:r>
      <w:r w:rsidRPr="00A57D13">
        <w:rPr>
          <w:rFonts w:asciiTheme="majorHAnsi" w:eastAsiaTheme="majorEastAsia" w:hAnsiTheme="majorHAnsi" w:cstheme="majorBidi"/>
          <w:color w:val="2F5496" w:themeColor="accent1" w:themeShade="BF"/>
          <w:sz w:val="26"/>
          <w:szCs w:val="26"/>
        </w:rPr>
        <w:t>accessible,</w:t>
      </w:r>
      <w:r w:rsidR="00366568" w:rsidRPr="00A57D13">
        <w:rPr>
          <w:rFonts w:asciiTheme="majorHAnsi" w:eastAsiaTheme="majorEastAsia" w:hAnsiTheme="majorHAnsi" w:cstheme="majorBidi"/>
          <w:color w:val="2F5496" w:themeColor="accent1" w:themeShade="BF"/>
          <w:sz w:val="26"/>
          <w:szCs w:val="26"/>
        </w:rPr>
        <w:t xml:space="preserve"> an</w:t>
      </w:r>
      <w:r w:rsidRPr="00A57D13">
        <w:rPr>
          <w:rFonts w:asciiTheme="majorHAnsi" w:eastAsiaTheme="majorEastAsia" w:hAnsiTheme="majorHAnsi" w:cstheme="majorBidi"/>
          <w:color w:val="2F5496" w:themeColor="accent1" w:themeShade="BF"/>
          <w:sz w:val="26"/>
          <w:szCs w:val="26"/>
        </w:rPr>
        <w:t>d the right rules are populated</w:t>
      </w:r>
      <w:r w:rsidR="00366568" w:rsidRPr="00A57D13">
        <w:rPr>
          <w:rFonts w:asciiTheme="majorHAnsi" w:eastAsiaTheme="majorEastAsia" w:hAnsiTheme="majorHAnsi" w:cstheme="majorBidi"/>
          <w:color w:val="2F5496" w:themeColor="accent1" w:themeShade="BF"/>
          <w:sz w:val="26"/>
          <w:szCs w:val="26"/>
        </w:rPr>
        <w:t>.</w:t>
      </w:r>
    </w:p>
    <w:p w14:paraId="608DA051" w14:textId="53CCB1FF" w:rsidR="00AA1523" w:rsidRDefault="00AA1523" w:rsidP="00C136C2">
      <w:pPr>
        <w:rPr>
          <w:rFonts w:asciiTheme="majorHAnsi" w:eastAsiaTheme="majorEastAsia" w:hAnsiTheme="majorHAnsi" w:cstheme="majorBidi"/>
          <w:b/>
          <w:color w:val="2F5496" w:themeColor="accent1" w:themeShade="BF"/>
          <w:sz w:val="26"/>
          <w:szCs w:val="26"/>
        </w:rPr>
      </w:pPr>
    </w:p>
    <w:p w14:paraId="534601E9" w14:textId="3F68F090" w:rsidR="2D6F511F" w:rsidRDefault="2D6F511F" w:rsidP="2D6F511F">
      <w:pPr>
        <w:rPr>
          <w:rFonts w:asciiTheme="majorHAnsi" w:eastAsiaTheme="majorEastAsia" w:hAnsiTheme="majorHAnsi" w:cstheme="majorBidi"/>
          <w:b/>
          <w:bCs/>
          <w:color w:val="2F5496" w:themeColor="accent1" w:themeShade="BF"/>
          <w:sz w:val="26"/>
          <w:szCs w:val="26"/>
        </w:rPr>
      </w:pPr>
      <w:r w:rsidRPr="2D6F511F">
        <w:rPr>
          <w:rFonts w:asciiTheme="majorHAnsi" w:eastAsiaTheme="majorEastAsia" w:hAnsiTheme="majorHAnsi" w:cstheme="majorBidi"/>
          <w:b/>
          <w:bCs/>
          <w:color w:val="2F5496" w:themeColor="accent1" w:themeShade="BF"/>
          <w:sz w:val="26"/>
          <w:szCs w:val="26"/>
        </w:rPr>
        <w:br w:type="page"/>
      </w:r>
    </w:p>
    <w:p w14:paraId="408EF21A" w14:textId="017CD260" w:rsidR="2D6F511F" w:rsidRDefault="2D6F511F" w:rsidP="2D6F511F">
      <w:p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lastRenderedPageBreak/>
        <w:t>Accessing CLI</w:t>
      </w:r>
    </w:p>
    <w:p w14:paraId="657D9E59" w14:textId="0A942217" w:rsidR="2D6F511F" w:rsidRDefault="2D6F511F" w:rsidP="2D6F511F">
      <w:pPr>
        <w:pStyle w:val="Heading2"/>
        <w:numPr>
          <w:ilvl w:val="1"/>
          <w:numId w:val="9"/>
        </w:numPr>
      </w:pPr>
      <w:r>
        <w:t xml:space="preserve"> </w:t>
      </w:r>
      <w:bookmarkStart w:id="69" w:name="_Toc3360630"/>
      <w:r>
        <w:t>Manual BGP configuration</w:t>
      </w:r>
      <w:bookmarkEnd w:id="69"/>
    </w:p>
    <w:p w14:paraId="5EF4781B" w14:textId="77777777" w:rsidR="2D6F511F" w:rsidRDefault="2D6F511F" w:rsidP="2D6F511F">
      <w:pPr>
        <w:rPr>
          <w:rFonts w:asciiTheme="majorHAnsi" w:eastAsiaTheme="majorEastAsia" w:hAnsiTheme="majorHAnsi" w:cstheme="majorBidi"/>
          <w:b/>
          <w:bCs/>
          <w:color w:val="2F5496" w:themeColor="accent1" w:themeShade="BF"/>
          <w:sz w:val="26"/>
          <w:szCs w:val="26"/>
        </w:rPr>
      </w:pPr>
    </w:p>
    <w:p w14:paraId="576D1B18" w14:textId="6BF200E5" w:rsidR="2D6F511F" w:rsidRDefault="2D6F511F" w:rsidP="2D6F511F">
      <w:p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Also, for final piece we will need to do manual BGP and router configurations since we are going to release BGP module in near future.</w:t>
      </w:r>
    </w:p>
    <w:p w14:paraId="4DF48ECC" w14:textId="49AC1842" w:rsidR="2D6F511F" w:rsidRDefault="2D6F511F" w:rsidP="2D6F511F">
      <w:pPr>
        <w:rPr>
          <w:rFonts w:asciiTheme="majorHAnsi" w:eastAsiaTheme="majorEastAsia" w:hAnsiTheme="majorHAnsi" w:cstheme="majorBidi"/>
          <w:color w:val="2F5496" w:themeColor="accent1" w:themeShade="BF"/>
          <w:sz w:val="26"/>
          <w:szCs w:val="26"/>
        </w:rPr>
      </w:pPr>
    </w:p>
    <w:p w14:paraId="30B4ABE7" w14:textId="022D56E4" w:rsidR="2D6F511F" w:rsidRDefault="2D6F511F" w:rsidP="2D6F511F">
      <w:p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 xml:space="preserve">This is typical BGP transit setup redistributing the default route </w:t>
      </w:r>
    </w:p>
    <w:p w14:paraId="097DF87E" w14:textId="77777777" w:rsidR="2D6F511F" w:rsidRDefault="2D6F511F" w:rsidP="2D6F511F">
      <w:pPr>
        <w:rPr>
          <w:rFonts w:asciiTheme="majorHAnsi" w:eastAsiaTheme="majorEastAsia" w:hAnsiTheme="majorHAnsi" w:cstheme="majorBidi"/>
          <w:color w:val="2F5496" w:themeColor="accent1" w:themeShade="BF"/>
          <w:sz w:val="26"/>
          <w:szCs w:val="26"/>
        </w:rPr>
      </w:pPr>
    </w:p>
    <w:p w14:paraId="09E7E324" w14:textId="4FBAEEFA" w:rsidR="2D6F511F" w:rsidRDefault="2D6F511F" w:rsidP="2D6F511F">
      <w:pPr>
        <w:pStyle w:val="ListParagraph"/>
        <w:numPr>
          <w:ilvl w:val="0"/>
          <w:numId w:val="25"/>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 xml:space="preserve">We will need to login to Firewall 1 and 2 and create a redistribution profile </w:t>
      </w:r>
    </w:p>
    <w:p w14:paraId="50458E07" w14:textId="77777777" w:rsidR="2D6F511F" w:rsidRDefault="2D6F511F" w:rsidP="2D6F511F">
      <w:pPr>
        <w:rPr>
          <w:rFonts w:asciiTheme="majorHAnsi" w:eastAsiaTheme="majorEastAsia" w:hAnsiTheme="majorHAnsi" w:cstheme="majorBidi"/>
          <w:b/>
          <w:bCs/>
          <w:color w:val="2F5496" w:themeColor="accent1" w:themeShade="BF"/>
          <w:sz w:val="26"/>
          <w:szCs w:val="26"/>
        </w:rPr>
      </w:pPr>
    </w:p>
    <w:p w14:paraId="1359B6A3" w14:textId="33A333F4" w:rsidR="2D6F511F" w:rsidRDefault="2D6F511F" w:rsidP="2D6F511F">
      <w:pPr>
        <w:rPr>
          <w:rFonts w:asciiTheme="majorHAnsi" w:eastAsiaTheme="majorEastAsia" w:hAnsiTheme="majorHAnsi" w:cstheme="majorBidi"/>
          <w:b/>
          <w:bCs/>
          <w:color w:val="2F5496" w:themeColor="accent1" w:themeShade="BF"/>
          <w:sz w:val="26"/>
          <w:szCs w:val="26"/>
        </w:rPr>
      </w:pPr>
      <w:r>
        <w:rPr>
          <w:noProof/>
        </w:rPr>
        <w:drawing>
          <wp:inline distT="0" distB="0" distL="0" distR="0" wp14:anchorId="61B118C6" wp14:editId="6949C518">
            <wp:extent cx="5943600" cy="3818255"/>
            <wp:effectExtent l="0" t="0" r="0" b="4445"/>
            <wp:docPr id="113323803" name="Picture 1133238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p>
    <w:p w14:paraId="3707E677" w14:textId="77777777" w:rsidR="2D6F511F" w:rsidRDefault="2D6F511F" w:rsidP="2D6F511F">
      <w:pPr>
        <w:rPr>
          <w:rFonts w:asciiTheme="majorHAnsi" w:eastAsiaTheme="majorEastAsia" w:hAnsiTheme="majorHAnsi" w:cstheme="majorBidi"/>
          <w:color w:val="2F5496" w:themeColor="accent1" w:themeShade="BF"/>
          <w:sz w:val="26"/>
          <w:szCs w:val="26"/>
        </w:rPr>
      </w:pPr>
    </w:p>
    <w:p w14:paraId="1637C9C0" w14:textId="69BBCC28" w:rsidR="2D6F511F" w:rsidRDefault="2D6F511F" w:rsidP="2D6F511F">
      <w:pPr>
        <w:pStyle w:val="ListParagraph"/>
        <w:numPr>
          <w:ilvl w:val="0"/>
          <w:numId w:val="23"/>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 xml:space="preserve">Click on Redistribution Profile tab </w:t>
      </w:r>
    </w:p>
    <w:p w14:paraId="386C1967" w14:textId="74BDD565" w:rsidR="2D6F511F" w:rsidRDefault="2D6F511F" w:rsidP="2D6F511F">
      <w:pPr>
        <w:pStyle w:val="ListParagraph"/>
        <w:numPr>
          <w:ilvl w:val="0"/>
          <w:numId w:val="23"/>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Then enter the profile name in this case Route-redist</w:t>
      </w:r>
    </w:p>
    <w:p w14:paraId="2C41F3F7" w14:textId="2BA894C3" w:rsidR="2D6F511F" w:rsidRDefault="2D6F511F" w:rsidP="2D6F511F">
      <w:pPr>
        <w:pStyle w:val="ListParagraph"/>
        <w:numPr>
          <w:ilvl w:val="0"/>
          <w:numId w:val="23"/>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Priority is set to 1</w:t>
      </w:r>
    </w:p>
    <w:p w14:paraId="548FADCE" w14:textId="38B97B2E" w:rsidR="2D6F511F" w:rsidRDefault="2D6F511F" w:rsidP="2D6F511F">
      <w:pPr>
        <w:pStyle w:val="ListParagraph"/>
        <w:numPr>
          <w:ilvl w:val="0"/>
          <w:numId w:val="23"/>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Click on connect box option.</w:t>
      </w:r>
    </w:p>
    <w:p w14:paraId="012EAFB5" w14:textId="4DD4BCBD" w:rsidR="2D6F511F" w:rsidRDefault="2D6F511F" w:rsidP="2D6F511F">
      <w:pPr>
        <w:pStyle w:val="ListParagraph"/>
        <w:numPr>
          <w:ilvl w:val="0"/>
          <w:numId w:val="23"/>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Choose eth1/1 interface</w:t>
      </w:r>
    </w:p>
    <w:p w14:paraId="23DEC1D1" w14:textId="5F401F68" w:rsidR="2D6F511F" w:rsidRDefault="2D6F511F" w:rsidP="2D6F511F">
      <w:pPr>
        <w:pStyle w:val="ListParagraph"/>
        <w:numPr>
          <w:ilvl w:val="0"/>
          <w:numId w:val="23"/>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Click ok</w:t>
      </w:r>
    </w:p>
    <w:p w14:paraId="5E260E2B" w14:textId="6DEB191A" w:rsidR="2D6F511F" w:rsidRDefault="2D6F511F" w:rsidP="2D6F511F">
      <w:pPr>
        <w:rPr>
          <w:rFonts w:asciiTheme="majorHAnsi" w:eastAsiaTheme="majorEastAsia" w:hAnsiTheme="majorHAnsi" w:cstheme="majorBidi"/>
          <w:b/>
          <w:bCs/>
          <w:color w:val="2F5496" w:themeColor="accent1" w:themeShade="BF"/>
          <w:sz w:val="26"/>
          <w:szCs w:val="26"/>
        </w:rPr>
      </w:pPr>
      <w:r w:rsidRPr="2D6F511F">
        <w:rPr>
          <w:rFonts w:asciiTheme="majorHAnsi" w:eastAsiaTheme="majorEastAsia" w:hAnsiTheme="majorHAnsi" w:cstheme="majorBidi"/>
          <w:b/>
          <w:bCs/>
          <w:color w:val="2F5496" w:themeColor="accent1" w:themeShade="BF"/>
          <w:sz w:val="26"/>
          <w:szCs w:val="26"/>
        </w:rPr>
        <w:br w:type="page"/>
      </w:r>
    </w:p>
    <w:p w14:paraId="3FEE07FE" w14:textId="6F2EEDFB" w:rsidR="2D6F511F" w:rsidRDefault="2D6F511F" w:rsidP="2D6F511F">
      <w:pPr>
        <w:rPr>
          <w:rFonts w:asciiTheme="majorHAnsi" w:eastAsiaTheme="majorEastAsia" w:hAnsiTheme="majorHAnsi" w:cstheme="majorBidi"/>
          <w:b/>
          <w:bCs/>
          <w:color w:val="2F5496" w:themeColor="accent1" w:themeShade="BF"/>
          <w:sz w:val="26"/>
          <w:szCs w:val="26"/>
        </w:rPr>
      </w:pPr>
      <w:r>
        <w:rPr>
          <w:noProof/>
        </w:rPr>
        <w:lastRenderedPageBreak/>
        <w:drawing>
          <wp:inline distT="0" distB="0" distL="0" distR="0" wp14:anchorId="5A2C8CC1" wp14:editId="07CF99AF">
            <wp:extent cx="5943600" cy="4065270"/>
            <wp:effectExtent l="0" t="0" r="0" b="0"/>
            <wp:docPr id="690029315" name="Picture 6900293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579316AE" w14:textId="77777777" w:rsidR="2D6F511F" w:rsidRDefault="2D6F511F" w:rsidP="2D6F511F">
      <w:pPr>
        <w:rPr>
          <w:rFonts w:asciiTheme="majorHAnsi" w:eastAsiaTheme="majorEastAsia" w:hAnsiTheme="majorHAnsi" w:cstheme="majorBidi"/>
          <w:b/>
          <w:bCs/>
          <w:color w:val="2F5496" w:themeColor="accent1" w:themeShade="BF"/>
          <w:sz w:val="26"/>
          <w:szCs w:val="26"/>
        </w:rPr>
      </w:pPr>
    </w:p>
    <w:p w14:paraId="1A8BCE28" w14:textId="4FA7D2EA" w:rsidR="2D6F511F" w:rsidRDefault="2D6F511F" w:rsidP="2D6F511F">
      <w:pPr>
        <w:pStyle w:val="ListParagraph"/>
        <w:numPr>
          <w:ilvl w:val="0"/>
          <w:numId w:val="24"/>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Next we want to click on Export Rule and redistribute default route 0.0.0.0/0</w:t>
      </w:r>
    </w:p>
    <w:p w14:paraId="13287CA6" w14:textId="77777777" w:rsidR="2D6F511F" w:rsidRDefault="2D6F511F" w:rsidP="2D6F511F">
      <w:pPr>
        <w:pStyle w:val="ListParagraph"/>
        <w:rPr>
          <w:rFonts w:asciiTheme="majorHAnsi" w:eastAsiaTheme="majorEastAsia" w:hAnsiTheme="majorHAnsi" w:cstheme="majorBidi"/>
          <w:b/>
          <w:bCs/>
          <w:color w:val="2F5496" w:themeColor="accent1" w:themeShade="BF"/>
          <w:sz w:val="26"/>
          <w:szCs w:val="26"/>
        </w:rPr>
      </w:pPr>
    </w:p>
    <w:p w14:paraId="40101CEB" w14:textId="4427BF81" w:rsidR="2D6F511F" w:rsidRDefault="2D6F511F" w:rsidP="2D6F511F">
      <w:pPr>
        <w:pStyle w:val="ListParagraph"/>
        <w:rPr>
          <w:rFonts w:asciiTheme="majorHAnsi" w:eastAsiaTheme="majorEastAsia" w:hAnsiTheme="majorHAnsi" w:cstheme="majorBidi"/>
          <w:b/>
          <w:bCs/>
          <w:color w:val="2F5496" w:themeColor="accent1" w:themeShade="BF"/>
          <w:sz w:val="26"/>
          <w:szCs w:val="26"/>
        </w:rPr>
      </w:pPr>
      <w:r>
        <w:rPr>
          <w:noProof/>
        </w:rPr>
        <w:drawing>
          <wp:inline distT="0" distB="0" distL="0" distR="0" wp14:anchorId="2F8512D8" wp14:editId="55F6F2B5">
            <wp:extent cx="4357991" cy="3230314"/>
            <wp:effectExtent l="0" t="0" r="0" b="0"/>
            <wp:docPr id="1427940880" name="Picture 14279408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57991" cy="3230314"/>
                    </a:xfrm>
                    <a:prstGeom prst="rect">
                      <a:avLst/>
                    </a:prstGeom>
                  </pic:spPr>
                </pic:pic>
              </a:graphicData>
            </a:graphic>
          </wp:inline>
        </w:drawing>
      </w:r>
    </w:p>
    <w:p w14:paraId="203487E1" w14:textId="5E537FB0" w:rsidR="2D6F511F" w:rsidRDefault="2D6F511F" w:rsidP="2D6F511F">
      <w:pPr>
        <w:pStyle w:val="ListParagraph"/>
        <w:rPr>
          <w:rFonts w:asciiTheme="majorHAnsi" w:eastAsiaTheme="majorEastAsia" w:hAnsiTheme="majorHAnsi" w:cstheme="majorBidi"/>
          <w:b/>
          <w:bCs/>
          <w:color w:val="2F5496" w:themeColor="accent1" w:themeShade="BF"/>
          <w:sz w:val="26"/>
          <w:szCs w:val="26"/>
        </w:rPr>
      </w:pPr>
    </w:p>
    <w:p w14:paraId="6744450E" w14:textId="688D4B22" w:rsidR="2D6F511F" w:rsidRDefault="2D6F511F" w:rsidP="2D6F511F">
      <w:pPr>
        <w:pStyle w:val="ListParagraph"/>
        <w:numPr>
          <w:ilvl w:val="0"/>
          <w:numId w:val="24"/>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lastRenderedPageBreak/>
        <w:t>Use Elastic IP VGW for Router ID and Amazon ASN BGP number</w:t>
      </w:r>
    </w:p>
    <w:p w14:paraId="5E9839CF" w14:textId="77777777" w:rsidR="2D6F511F" w:rsidRDefault="2D6F511F" w:rsidP="2D6F511F">
      <w:pPr>
        <w:pStyle w:val="ListParagraph"/>
        <w:rPr>
          <w:rFonts w:asciiTheme="majorHAnsi" w:eastAsiaTheme="majorEastAsia" w:hAnsiTheme="majorHAnsi" w:cstheme="majorBidi"/>
          <w:b/>
          <w:bCs/>
          <w:color w:val="2F5496" w:themeColor="accent1" w:themeShade="BF"/>
          <w:sz w:val="26"/>
          <w:szCs w:val="26"/>
        </w:rPr>
      </w:pPr>
    </w:p>
    <w:p w14:paraId="7D674D6B" w14:textId="5714EDEC" w:rsidR="2D6F511F" w:rsidRDefault="2D6F511F" w:rsidP="2D6F511F">
      <w:pPr>
        <w:pStyle w:val="ListParagraph"/>
        <w:rPr>
          <w:rFonts w:asciiTheme="majorHAnsi" w:eastAsiaTheme="majorEastAsia" w:hAnsiTheme="majorHAnsi" w:cstheme="majorBidi"/>
          <w:b/>
          <w:bCs/>
          <w:color w:val="2F5496" w:themeColor="accent1" w:themeShade="BF"/>
          <w:sz w:val="26"/>
          <w:szCs w:val="26"/>
        </w:rPr>
      </w:pPr>
      <w:r>
        <w:rPr>
          <w:noProof/>
        </w:rPr>
        <w:drawing>
          <wp:inline distT="0" distB="0" distL="0" distR="0" wp14:anchorId="565D0D91" wp14:editId="5719F13C">
            <wp:extent cx="5067298" cy="3149197"/>
            <wp:effectExtent l="0" t="0" r="0" b="635"/>
            <wp:docPr id="1601276762" name="Picture 16012767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67298" cy="3149197"/>
                    </a:xfrm>
                    <a:prstGeom prst="rect">
                      <a:avLst/>
                    </a:prstGeom>
                  </pic:spPr>
                </pic:pic>
              </a:graphicData>
            </a:graphic>
          </wp:inline>
        </w:drawing>
      </w:r>
    </w:p>
    <w:p w14:paraId="25B96687" w14:textId="498B4553" w:rsidR="2D6F511F" w:rsidRDefault="2D6F511F" w:rsidP="2D6F511F">
      <w:pPr>
        <w:rPr>
          <w:rFonts w:asciiTheme="majorHAnsi" w:eastAsiaTheme="majorEastAsia" w:hAnsiTheme="majorHAnsi" w:cstheme="majorBidi"/>
          <w:b/>
          <w:bCs/>
          <w:color w:val="2F5496" w:themeColor="accent1" w:themeShade="BF"/>
          <w:sz w:val="26"/>
          <w:szCs w:val="26"/>
        </w:rPr>
      </w:pPr>
    </w:p>
    <w:p w14:paraId="0E47E65C" w14:textId="0F884892" w:rsidR="2D6F511F" w:rsidRDefault="2D6F511F" w:rsidP="2D6F511F">
      <w:pPr>
        <w:pStyle w:val="ListParagraph"/>
        <w:numPr>
          <w:ilvl w:val="0"/>
          <w:numId w:val="24"/>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Set Origin to IGP</w:t>
      </w:r>
    </w:p>
    <w:p w14:paraId="0CCE4240" w14:textId="77777777" w:rsidR="2D6F511F" w:rsidRDefault="2D6F511F" w:rsidP="2D6F511F">
      <w:pPr>
        <w:pStyle w:val="ListParagraph"/>
        <w:rPr>
          <w:rFonts w:asciiTheme="majorHAnsi" w:eastAsiaTheme="majorEastAsia" w:hAnsiTheme="majorHAnsi" w:cstheme="majorBidi"/>
          <w:b/>
          <w:bCs/>
          <w:color w:val="2F5496" w:themeColor="accent1" w:themeShade="BF"/>
          <w:sz w:val="26"/>
          <w:szCs w:val="26"/>
        </w:rPr>
      </w:pPr>
    </w:p>
    <w:p w14:paraId="38D92189" w14:textId="3E87693B" w:rsidR="2D6F511F" w:rsidRDefault="2D6F511F" w:rsidP="2D6F511F">
      <w:pPr>
        <w:pStyle w:val="ListParagraph"/>
        <w:rPr>
          <w:rFonts w:asciiTheme="majorHAnsi" w:eastAsiaTheme="majorEastAsia" w:hAnsiTheme="majorHAnsi" w:cstheme="majorBidi"/>
          <w:b/>
          <w:bCs/>
          <w:color w:val="2F5496" w:themeColor="accent1" w:themeShade="BF"/>
          <w:sz w:val="26"/>
          <w:szCs w:val="26"/>
        </w:rPr>
      </w:pPr>
      <w:r>
        <w:rPr>
          <w:noProof/>
        </w:rPr>
        <w:drawing>
          <wp:inline distT="0" distB="0" distL="0" distR="0" wp14:anchorId="139F0A39" wp14:editId="5B81F8C9">
            <wp:extent cx="4940316" cy="3627120"/>
            <wp:effectExtent l="0" t="0" r="0" b="5080"/>
            <wp:docPr id="1782898117" name="Picture 1782898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40316" cy="3627120"/>
                    </a:xfrm>
                    <a:prstGeom prst="rect">
                      <a:avLst/>
                    </a:prstGeom>
                  </pic:spPr>
                </pic:pic>
              </a:graphicData>
            </a:graphic>
          </wp:inline>
        </w:drawing>
      </w:r>
    </w:p>
    <w:p w14:paraId="0857FC4B" w14:textId="2DD61075" w:rsidR="2D6F511F" w:rsidRDefault="2D6F511F" w:rsidP="2D6F511F">
      <w:pPr>
        <w:rPr>
          <w:rFonts w:asciiTheme="majorHAnsi" w:eastAsiaTheme="majorEastAsia" w:hAnsiTheme="majorHAnsi" w:cstheme="majorBidi"/>
          <w:b/>
          <w:bCs/>
          <w:color w:val="2F5496" w:themeColor="accent1" w:themeShade="BF"/>
          <w:sz w:val="26"/>
          <w:szCs w:val="26"/>
        </w:rPr>
      </w:pPr>
    </w:p>
    <w:p w14:paraId="095A6BF1" w14:textId="6E6CCD52" w:rsidR="2D6F511F" w:rsidRDefault="2D6F511F" w:rsidP="2D6F511F">
      <w:pPr>
        <w:rPr>
          <w:rFonts w:asciiTheme="majorHAnsi" w:eastAsiaTheme="majorEastAsia" w:hAnsiTheme="majorHAnsi" w:cstheme="majorBidi"/>
          <w:b/>
          <w:bCs/>
          <w:color w:val="2F5496" w:themeColor="accent1" w:themeShade="BF"/>
          <w:sz w:val="26"/>
          <w:szCs w:val="26"/>
        </w:rPr>
      </w:pPr>
    </w:p>
    <w:p w14:paraId="76AE1DE5" w14:textId="2274673C" w:rsidR="2D6F511F" w:rsidRDefault="2D6F511F" w:rsidP="2D6F511F">
      <w:pPr>
        <w:pStyle w:val="ListParagraph"/>
        <w:numPr>
          <w:ilvl w:val="0"/>
          <w:numId w:val="24"/>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lastRenderedPageBreak/>
        <w:t>Create a static route for the default 0.0.0.0/0</w:t>
      </w:r>
    </w:p>
    <w:p w14:paraId="17A02474" w14:textId="77777777" w:rsidR="2D6F511F" w:rsidRDefault="2D6F511F" w:rsidP="2D6F511F">
      <w:pPr>
        <w:pStyle w:val="ListParagraph"/>
        <w:rPr>
          <w:rFonts w:asciiTheme="majorHAnsi" w:eastAsiaTheme="majorEastAsia" w:hAnsiTheme="majorHAnsi" w:cstheme="majorBidi"/>
          <w:b/>
          <w:bCs/>
          <w:color w:val="2F5496" w:themeColor="accent1" w:themeShade="BF"/>
          <w:sz w:val="26"/>
          <w:szCs w:val="26"/>
        </w:rPr>
      </w:pPr>
    </w:p>
    <w:p w14:paraId="75BAFECD" w14:textId="449D3F44" w:rsidR="2D6F511F" w:rsidRDefault="2D6F511F" w:rsidP="2D6F511F">
      <w:pPr>
        <w:pStyle w:val="ListParagraph"/>
        <w:rPr>
          <w:rFonts w:asciiTheme="majorHAnsi" w:eastAsiaTheme="majorEastAsia" w:hAnsiTheme="majorHAnsi" w:cstheme="majorBidi"/>
          <w:b/>
          <w:bCs/>
          <w:color w:val="2F5496" w:themeColor="accent1" w:themeShade="BF"/>
          <w:sz w:val="26"/>
          <w:szCs w:val="26"/>
        </w:rPr>
      </w:pPr>
      <w:r>
        <w:rPr>
          <w:noProof/>
        </w:rPr>
        <w:drawing>
          <wp:inline distT="0" distB="0" distL="0" distR="0" wp14:anchorId="41409058" wp14:editId="744207E0">
            <wp:extent cx="5100688" cy="2997200"/>
            <wp:effectExtent l="0" t="0" r="5080" b="0"/>
            <wp:docPr id="1634353810" name="Picture 16343538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00688" cy="2997200"/>
                    </a:xfrm>
                    <a:prstGeom prst="rect">
                      <a:avLst/>
                    </a:prstGeom>
                  </pic:spPr>
                </pic:pic>
              </a:graphicData>
            </a:graphic>
          </wp:inline>
        </w:drawing>
      </w:r>
    </w:p>
    <w:p w14:paraId="68DA4144" w14:textId="4B1ECB04" w:rsidR="2D6F511F" w:rsidRDefault="2D6F511F" w:rsidP="2D6F511F">
      <w:pPr>
        <w:rPr>
          <w:rFonts w:asciiTheme="majorHAnsi" w:eastAsiaTheme="majorEastAsia" w:hAnsiTheme="majorHAnsi" w:cstheme="majorBidi"/>
          <w:b/>
          <w:bCs/>
          <w:color w:val="2F5496" w:themeColor="accent1" w:themeShade="BF"/>
          <w:sz w:val="26"/>
          <w:szCs w:val="26"/>
        </w:rPr>
      </w:pPr>
    </w:p>
    <w:p w14:paraId="1A0CDA98" w14:textId="1BAA759E" w:rsidR="2D6F511F" w:rsidRDefault="2D6F511F" w:rsidP="2D6F511F">
      <w:pPr>
        <w:pStyle w:val="ListParagraph"/>
        <w:numPr>
          <w:ilvl w:val="0"/>
          <w:numId w:val="9"/>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Next we want to login to the spoke/subscriber VPC route tables and enable propagation.</w:t>
      </w:r>
    </w:p>
    <w:p w14:paraId="3E0BD4FB" w14:textId="77777777" w:rsidR="2D6F511F" w:rsidRDefault="2D6F511F" w:rsidP="2D6F511F">
      <w:pPr>
        <w:rPr>
          <w:rFonts w:asciiTheme="majorHAnsi" w:eastAsiaTheme="majorEastAsia" w:hAnsiTheme="majorHAnsi" w:cstheme="majorBidi"/>
          <w:b/>
          <w:bCs/>
          <w:color w:val="2F5496" w:themeColor="accent1" w:themeShade="BF"/>
          <w:sz w:val="26"/>
          <w:szCs w:val="26"/>
        </w:rPr>
      </w:pPr>
    </w:p>
    <w:p w14:paraId="3D4390DC" w14:textId="58475B5A" w:rsidR="2D6F511F" w:rsidRDefault="2D6F511F" w:rsidP="2D6F511F">
      <w:pPr>
        <w:ind w:left="360"/>
        <w:rPr>
          <w:rFonts w:asciiTheme="majorHAnsi" w:eastAsiaTheme="majorEastAsia" w:hAnsiTheme="majorHAnsi" w:cstheme="majorBidi"/>
          <w:b/>
          <w:bCs/>
          <w:color w:val="2F5496" w:themeColor="accent1" w:themeShade="BF"/>
          <w:sz w:val="26"/>
          <w:szCs w:val="26"/>
        </w:rPr>
      </w:pPr>
    </w:p>
    <w:p w14:paraId="2AFA7B7D" w14:textId="31402DAA" w:rsidR="2D6F511F" w:rsidRDefault="2D6F511F" w:rsidP="2D6F511F">
      <w:pPr>
        <w:ind w:left="360"/>
        <w:rPr>
          <w:rFonts w:asciiTheme="majorHAnsi" w:eastAsiaTheme="majorEastAsia" w:hAnsiTheme="majorHAnsi" w:cstheme="majorBidi"/>
          <w:b/>
          <w:bCs/>
          <w:color w:val="2F5496" w:themeColor="accent1" w:themeShade="BF"/>
          <w:sz w:val="26"/>
          <w:szCs w:val="26"/>
        </w:rPr>
      </w:pPr>
      <w:r>
        <w:rPr>
          <w:noProof/>
        </w:rPr>
        <w:drawing>
          <wp:inline distT="0" distB="0" distL="0" distR="0" wp14:anchorId="006F8AC6" wp14:editId="71B95EC5">
            <wp:extent cx="5943600" cy="2343150"/>
            <wp:effectExtent l="0" t="0" r="0" b="6350"/>
            <wp:docPr id="1118755473" name="Picture 1118755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088E4F69" w14:textId="6FB6C8E7" w:rsidR="2D6F511F" w:rsidRDefault="2D6F511F" w:rsidP="2D6F511F">
      <w:pPr>
        <w:ind w:left="360"/>
        <w:rPr>
          <w:rFonts w:asciiTheme="majorHAnsi" w:eastAsiaTheme="majorEastAsia" w:hAnsiTheme="majorHAnsi" w:cstheme="majorBidi"/>
          <w:color w:val="2F5496" w:themeColor="accent1" w:themeShade="BF"/>
          <w:sz w:val="26"/>
          <w:szCs w:val="26"/>
        </w:rPr>
      </w:pPr>
    </w:p>
    <w:p w14:paraId="364466C7" w14:textId="1AE3E6AA" w:rsidR="2D6F511F" w:rsidRDefault="2D6F511F" w:rsidP="2D6F511F">
      <w:pPr>
        <w:ind w:left="360"/>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Your temp key is stored in above hidden path always. This is dynamically created by FCA and AWS and is used for Firewall configuration and access.</w:t>
      </w:r>
    </w:p>
    <w:p w14:paraId="20477A47" w14:textId="03A284C0" w:rsidR="2D6F511F" w:rsidRDefault="2D6F511F" w:rsidP="2D6F511F">
      <w:pPr>
        <w:ind w:left="360"/>
        <w:rPr>
          <w:rFonts w:asciiTheme="majorHAnsi" w:eastAsiaTheme="majorEastAsia" w:hAnsiTheme="majorHAnsi" w:cstheme="majorBidi"/>
          <w:color w:val="2F5496" w:themeColor="accent1" w:themeShade="BF"/>
          <w:sz w:val="26"/>
          <w:szCs w:val="26"/>
        </w:rPr>
      </w:pPr>
    </w:p>
    <w:p w14:paraId="36ADEC1B" w14:textId="53D51D14" w:rsidR="2D6F511F" w:rsidRDefault="2D6F511F" w:rsidP="2D6F511F">
      <w:pPr>
        <w:ind w:left="360"/>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You can bring up tunnels if not wanting to wait on BGP traffic via CLI</w:t>
      </w:r>
    </w:p>
    <w:p w14:paraId="7C1A98A5" w14:textId="77777777" w:rsidR="2D6F511F" w:rsidRDefault="2D6F511F" w:rsidP="2D6F511F">
      <w:pPr>
        <w:ind w:left="360"/>
        <w:rPr>
          <w:rFonts w:asciiTheme="majorHAnsi" w:eastAsiaTheme="majorEastAsia" w:hAnsiTheme="majorHAnsi" w:cstheme="majorBidi"/>
          <w:color w:val="2F5496" w:themeColor="accent1" w:themeShade="BF"/>
          <w:sz w:val="26"/>
          <w:szCs w:val="26"/>
        </w:rPr>
      </w:pPr>
    </w:p>
    <w:p w14:paraId="14D145BE" w14:textId="68BEAF9A" w:rsidR="2D6F511F" w:rsidRDefault="2D6F511F" w:rsidP="2D6F511F">
      <w:pPr>
        <w:ind w:left="360"/>
        <w:rPr>
          <w:rFonts w:asciiTheme="majorHAnsi" w:eastAsiaTheme="majorEastAsia" w:hAnsiTheme="majorHAnsi" w:cstheme="majorBidi"/>
          <w:b/>
          <w:bCs/>
          <w:color w:val="2F5496" w:themeColor="accent1" w:themeShade="BF"/>
          <w:sz w:val="26"/>
          <w:szCs w:val="26"/>
        </w:rPr>
      </w:pPr>
      <w:r>
        <w:rPr>
          <w:noProof/>
        </w:rPr>
        <w:lastRenderedPageBreak/>
        <w:drawing>
          <wp:inline distT="0" distB="0" distL="0" distR="0" wp14:anchorId="3912CCC1" wp14:editId="1A787043">
            <wp:extent cx="4191000" cy="1143000"/>
            <wp:effectExtent l="0" t="0" r="0" b="0"/>
            <wp:docPr id="2111082840" name="Picture 211108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191000" cy="1143000"/>
                    </a:xfrm>
                    <a:prstGeom prst="rect">
                      <a:avLst/>
                    </a:prstGeom>
                  </pic:spPr>
                </pic:pic>
              </a:graphicData>
            </a:graphic>
          </wp:inline>
        </w:drawing>
      </w:r>
    </w:p>
    <w:p w14:paraId="07687F42" w14:textId="77777777" w:rsidR="2D6F511F" w:rsidRDefault="2D6F511F" w:rsidP="2D6F511F">
      <w:pPr>
        <w:ind w:left="360"/>
        <w:rPr>
          <w:rFonts w:asciiTheme="majorHAnsi" w:eastAsiaTheme="majorEastAsia" w:hAnsiTheme="majorHAnsi" w:cstheme="majorBidi"/>
          <w:b/>
          <w:bCs/>
          <w:color w:val="2F5496" w:themeColor="accent1" w:themeShade="BF"/>
          <w:sz w:val="26"/>
          <w:szCs w:val="26"/>
        </w:rPr>
      </w:pPr>
    </w:p>
    <w:p w14:paraId="242C7560" w14:textId="0ED4B6BF" w:rsidR="2D6F511F" w:rsidRDefault="2D6F511F" w:rsidP="2D6F511F">
      <w:pPr>
        <w:ind w:left="360"/>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Also, before cli command for tunnels you may need to check GUI to make sure they are enabled. Enable and commit. If they are not coming up from CLI.</w:t>
      </w:r>
    </w:p>
    <w:p w14:paraId="78592A4B" w14:textId="77777777" w:rsidR="2D6F511F" w:rsidRDefault="2D6F511F" w:rsidP="2D6F511F">
      <w:p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br w:type="page"/>
      </w:r>
    </w:p>
    <w:p w14:paraId="1168EA51" w14:textId="77777777" w:rsidR="2D6F511F" w:rsidRDefault="2D6F511F" w:rsidP="2D6F511F">
      <w:pPr>
        <w:rPr>
          <w:rFonts w:asciiTheme="majorHAnsi" w:eastAsiaTheme="majorEastAsia" w:hAnsiTheme="majorHAnsi" w:cstheme="majorBidi"/>
          <w:color w:val="2F5496" w:themeColor="accent1" w:themeShade="BF"/>
          <w:sz w:val="26"/>
          <w:szCs w:val="26"/>
        </w:rPr>
      </w:pPr>
    </w:p>
    <w:p w14:paraId="00C9ED60" w14:textId="77777777" w:rsidR="2D6F511F" w:rsidRDefault="2D6F511F" w:rsidP="2D6F511F">
      <w:p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Run the following cli commands to start tunnels manually</w:t>
      </w:r>
    </w:p>
    <w:p w14:paraId="0005BAA6" w14:textId="77777777" w:rsidR="2D6F511F" w:rsidRDefault="2D6F511F" w:rsidP="2D6F511F">
      <w:pPr>
        <w:ind w:left="360"/>
        <w:rPr>
          <w:rFonts w:asciiTheme="majorHAnsi" w:eastAsiaTheme="majorEastAsia" w:hAnsiTheme="majorHAnsi" w:cstheme="majorBidi"/>
          <w:b/>
          <w:bCs/>
          <w:color w:val="2F5496" w:themeColor="accent1" w:themeShade="BF"/>
          <w:sz w:val="26"/>
          <w:szCs w:val="26"/>
        </w:rPr>
      </w:pPr>
    </w:p>
    <w:p w14:paraId="10C29C73" w14:textId="2FDFFD01" w:rsidR="2D6F511F" w:rsidRDefault="2D6F511F" w:rsidP="2D6F511F">
      <w:pPr>
        <w:ind w:left="360"/>
        <w:rPr>
          <w:rFonts w:asciiTheme="majorHAnsi" w:eastAsiaTheme="majorEastAsia" w:hAnsiTheme="majorHAnsi" w:cstheme="majorBidi"/>
          <w:b/>
          <w:bCs/>
          <w:color w:val="2F5496" w:themeColor="accent1" w:themeShade="BF"/>
          <w:sz w:val="26"/>
          <w:szCs w:val="26"/>
        </w:rPr>
      </w:pPr>
      <w:r>
        <w:rPr>
          <w:noProof/>
        </w:rPr>
        <w:drawing>
          <wp:inline distT="0" distB="0" distL="0" distR="0" wp14:anchorId="6709DBDD" wp14:editId="4C228953">
            <wp:extent cx="4648202" cy="2578100"/>
            <wp:effectExtent l="0" t="0" r="0" b="0"/>
            <wp:docPr id="743284965" name="Picture 7432849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648202" cy="2578100"/>
                    </a:xfrm>
                    <a:prstGeom prst="rect">
                      <a:avLst/>
                    </a:prstGeom>
                  </pic:spPr>
                </pic:pic>
              </a:graphicData>
            </a:graphic>
          </wp:inline>
        </w:drawing>
      </w:r>
    </w:p>
    <w:p w14:paraId="271A9472" w14:textId="77777777" w:rsidR="2D6F511F" w:rsidRDefault="2D6F511F" w:rsidP="2D6F511F">
      <w:pPr>
        <w:rPr>
          <w:rFonts w:asciiTheme="majorHAnsi" w:eastAsiaTheme="majorEastAsia" w:hAnsiTheme="majorHAnsi" w:cstheme="majorBidi"/>
          <w:b/>
          <w:bCs/>
          <w:color w:val="2F5496" w:themeColor="accent1" w:themeShade="BF"/>
          <w:sz w:val="26"/>
          <w:szCs w:val="26"/>
        </w:rPr>
      </w:pPr>
    </w:p>
    <w:p w14:paraId="1DC530DD" w14:textId="14B5794E" w:rsidR="2D6F511F" w:rsidRDefault="2D6F511F" w:rsidP="2D6F511F">
      <w:pPr>
        <w:pStyle w:val="ListParagraph"/>
        <w:numPr>
          <w:ilvl w:val="0"/>
          <w:numId w:val="9"/>
        </w:numPr>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 xml:space="preserve">Verify your routing </w:t>
      </w:r>
    </w:p>
    <w:p w14:paraId="64172AE3" w14:textId="77777777" w:rsidR="2D6F511F" w:rsidRDefault="2D6F511F" w:rsidP="2D6F511F">
      <w:pPr>
        <w:ind w:left="360"/>
        <w:rPr>
          <w:rFonts w:asciiTheme="majorHAnsi" w:eastAsiaTheme="majorEastAsia" w:hAnsiTheme="majorHAnsi" w:cstheme="majorBidi"/>
          <w:color w:val="2F5496" w:themeColor="accent1" w:themeShade="BF"/>
          <w:sz w:val="26"/>
          <w:szCs w:val="26"/>
        </w:rPr>
      </w:pPr>
    </w:p>
    <w:p w14:paraId="24C7C505" w14:textId="287A36BD" w:rsidR="2D6F511F" w:rsidRDefault="2D6F511F" w:rsidP="2D6F511F">
      <w:pPr>
        <w:ind w:left="360"/>
        <w:rPr>
          <w:rFonts w:asciiTheme="majorHAnsi" w:eastAsiaTheme="majorEastAsia" w:hAnsiTheme="majorHAnsi" w:cstheme="majorBidi"/>
          <w:color w:val="2F5496" w:themeColor="accent1" w:themeShade="BF"/>
          <w:sz w:val="26"/>
          <w:szCs w:val="26"/>
        </w:rPr>
      </w:pPr>
      <w:r w:rsidRPr="2D6F511F">
        <w:rPr>
          <w:rFonts w:asciiTheme="majorHAnsi" w:eastAsiaTheme="majorEastAsia" w:hAnsiTheme="majorHAnsi" w:cstheme="majorBidi"/>
          <w:color w:val="2F5496" w:themeColor="accent1" w:themeShade="BF"/>
          <w:sz w:val="26"/>
          <w:szCs w:val="26"/>
        </w:rPr>
        <w:t>Connect to cli and run show routing protocol bgp loc-rib and bgp rib out</w:t>
      </w:r>
    </w:p>
    <w:p w14:paraId="047CB06B" w14:textId="269269CB" w:rsidR="2D6F511F" w:rsidRDefault="2D6F511F" w:rsidP="2D6F511F">
      <w:pPr>
        <w:ind w:left="360"/>
        <w:rPr>
          <w:rFonts w:asciiTheme="majorHAnsi" w:eastAsiaTheme="majorEastAsia" w:hAnsiTheme="majorHAnsi" w:cstheme="majorBidi"/>
          <w:b/>
          <w:bCs/>
          <w:color w:val="2F5496" w:themeColor="accent1" w:themeShade="BF"/>
          <w:sz w:val="26"/>
          <w:szCs w:val="26"/>
        </w:rPr>
      </w:pPr>
    </w:p>
    <w:p w14:paraId="3A314026" w14:textId="6DA74621" w:rsidR="2D6F511F" w:rsidRDefault="2D6F511F" w:rsidP="2D6F511F">
      <w:pPr>
        <w:ind w:left="360"/>
        <w:rPr>
          <w:rFonts w:asciiTheme="majorHAnsi" w:eastAsiaTheme="majorEastAsia" w:hAnsiTheme="majorHAnsi" w:cstheme="majorBidi"/>
          <w:b/>
          <w:bCs/>
          <w:color w:val="2F5496" w:themeColor="accent1" w:themeShade="BF"/>
          <w:sz w:val="26"/>
          <w:szCs w:val="26"/>
        </w:rPr>
      </w:pPr>
      <w:r>
        <w:rPr>
          <w:noProof/>
        </w:rPr>
        <w:drawing>
          <wp:inline distT="0" distB="0" distL="0" distR="0" wp14:anchorId="74D9110F" wp14:editId="7662B3C2">
            <wp:extent cx="5428152" cy="2808605"/>
            <wp:effectExtent l="0" t="0" r="0" b="0"/>
            <wp:docPr id="879961921" name="Picture 87996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28152" cy="2808605"/>
                    </a:xfrm>
                    <a:prstGeom prst="rect">
                      <a:avLst/>
                    </a:prstGeom>
                  </pic:spPr>
                </pic:pic>
              </a:graphicData>
            </a:graphic>
          </wp:inline>
        </w:drawing>
      </w:r>
    </w:p>
    <w:p w14:paraId="1CEB9782" w14:textId="30D0EDA2" w:rsidR="2D6F511F" w:rsidRDefault="2D6F511F" w:rsidP="2D6F511F">
      <w:pPr>
        <w:rPr>
          <w:rFonts w:asciiTheme="majorHAnsi" w:eastAsiaTheme="majorEastAsia" w:hAnsiTheme="majorHAnsi" w:cstheme="majorBidi"/>
          <w:b/>
          <w:bCs/>
          <w:color w:val="2F5496" w:themeColor="accent1" w:themeShade="BF"/>
          <w:sz w:val="26"/>
          <w:szCs w:val="26"/>
        </w:rPr>
      </w:pPr>
    </w:p>
    <w:p w14:paraId="4EA59B2B" w14:textId="0D91DDA3" w:rsidR="0053313A" w:rsidRDefault="2D6F511F" w:rsidP="00D735E1">
      <w:pPr>
        <w:pStyle w:val="Heading2"/>
        <w:numPr>
          <w:ilvl w:val="1"/>
          <w:numId w:val="9"/>
        </w:numPr>
      </w:pPr>
      <w:bookmarkStart w:id="70" w:name="_Toc3360631"/>
      <w:r>
        <w:t>Destroy Environment</w:t>
      </w:r>
      <w:bookmarkEnd w:id="70"/>
    </w:p>
    <w:p w14:paraId="2FF071DC" w14:textId="77777777" w:rsidR="0053313A" w:rsidRPr="0053313A" w:rsidRDefault="0053313A" w:rsidP="0053313A">
      <w:pPr>
        <w:rPr>
          <w:rFonts w:eastAsiaTheme="majorEastAsia"/>
        </w:rPr>
      </w:pPr>
    </w:p>
    <w:p w14:paraId="49190341" w14:textId="2DA8DDB5" w:rsidR="00AA1523" w:rsidRDefault="00AA1523" w:rsidP="00C136C2">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t xml:space="preserve">You can now run the master destroy command. Below is </w:t>
      </w:r>
      <w:r w:rsidR="00742589">
        <w:rPr>
          <w:rFonts w:asciiTheme="majorHAnsi" w:eastAsiaTheme="majorEastAsia" w:hAnsiTheme="majorHAnsi" w:cstheme="majorBidi"/>
          <w:b/>
          <w:color w:val="2F5496" w:themeColor="accent1" w:themeShade="BF"/>
          <w:sz w:val="26"/>
          <w:szCs w:val="26"/>
        </w:rPr>
        <w:t xml:space="preserve">an example if destroy command. </w:t>
      </w:r>
      <w:r>
        <w:rPr>
          <w:rFonts w:asciiTheme="majorHAnsi" w:eastAsiaTheme="majorEastAsia" w:hAnsiTheme="majorHAnsi" w:cstheme="majorBidi"/>
          <w:b/>
          <w:color w:val="2F5496" w:themeColor="accent1" w:themeShade="BF"/>
          <w:sz w:val="26"/>
          <w:szCs w:val="26"/>
        </w:rPr>
        <w:t xml:space="preserve">This will destroy all the configurations you have created. </w:t>
      </w:r>
    </w:p>
    <w:p w14:paraId="6F7F9B3C" w14:textId="0D73449C" w:rsidR="00AA1523" w:rsidRDefault="00AA1523" w:rsidP="00C136C2">
      <w:pPr>
        <w:rPr>
          <w:rFonts w:asciiTheme="majorHAnsi" w:eastAsiaTheme="majorEastAsia" w:hAnsiTheme="majorHAnsi" w:cstheme="majorBidi"/>
          <w:b/>
          <w:color w:val="2F5496" w:themeColor="accent1" w:themeShade="BF"/>
          <w:sz w:val="26"/>
          <w:szCs w:val="26"/>
        </w:rPr>
      </w:pPr>
    </w:p>
    <w:p w14:paraId="0A767B83" w14:textId="77777777" w:rsidR="00AA1523" w:rsidRPr="00AA1523" w:rsidRDefault="44C05D2C" w:rsidP="00AA1523">
      <w:pPr>
        <w:rPr>
          <w:rFonts w:asciiTheme="majorHAnsi" w:eastAsiaTheme="majorEastAsia" w:hAnsiTheme="majorHAnsi" w:cstheme="majorBidi"/>
          <w:b/>
          <w:color w:val="2F5496" w:themeColor="accent1" w:themeShade="BF"/>
          <w:sz w:val="26"/>
          <w:szCs w:val="26"/>
        </w:rPr>
      </w:pPr>
      <w:r w:rsidRPr="44C05D2C">
        <w:rPr>
          <w:rFonts w:asciiTheme="majorHAnsi" w:eastAsiaTheme="majorEastAsia" w:hAnsiTheme="majorHAnsi" w:cstheme="majorBidi"/>
          <w:b/>
          <w:bCs/>
          <w:color w:val="2F5496" w:themeColor="accent1" w:themeShade="BF"/>
          <w:sz w:val="26"/>
          <w:szCs w:val="26"/>
        </w:rPr>
        <w:lastRenderedPageBreak/>
        <w:t xml:space="preserve">root@57c2b0fdd723:/fca# </w:t>
      </w:r>
      <w:r w:rsidRPr="44C05D2C">
        <w:rPr>
          <w:rFonts w:asciiTheme="majorHAnsi" w:eastAsiaTheme="majorEastAsia" w:hAnsiTheme="majorHAnsi" w:cstheme="majorBidi"/>
          <w:b/>
          <w:bCs/>
          <w:color w:val="2F5496" w:themeColor="accent1" w:themeShade="BF"/>
          <w:sz w:val="26"/>
          <w:szCs w:val="26"/>
          <w:highlight w:val="yellow"/>
        </w:rPr>
        <w:t>ansible-playbook destroy.yml</w:t>
      </w:r>
      <w:r w:rsidRPr="44C05D2C">
        <w:rPr>
          <w:rFonts w:asciiTheme="majorHAnsi" w:eastAsiaTheme="majorEastAsia" w:hAnsiTheme="majorHAnsi" w:cstheme="majorBidi"/>
          <w:b/>
          <w:bCs/>
          <w:color w:val="2F5496" w:themeColor="accent1" w:themeShade="BF"/>
          <w:sz w:val="26"/>
          <w:szCs w:val="26"/>
        </w:rPr>
        <w:t xml:space="preserve">           </w:t>
      </w:r>
    </w:p>
    <w:p w14:paraId="4369CE4F"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4D1C7C0C"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PLAY [DESTROY ALL RESOURCES] *****************************************************</w:t>
      </w:r>
    </w:p>
    <w:p w14:paraId="58CFBFE9"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35022889"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[include_role : env_setup] **************************************************</w:t>
      </w:r>
    </w:p>
    <w:p w14:paraId="2ED9CFE9"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7509E3B3"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[env_setup : CHECK FOR PREVIOUS STATEFILES] *********************************</w:t>
      </w:r>
    </w:p>
    <w:p w14:paraId="177143DD"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ok: [localhost]</w:t>
      </w:r>
    </w:p>
    <w:p w14:paraId="6F45363F"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4D3EFB3C"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[env_setup : PROMPT FOR DELETION] *******************************************</w:t>
      </w:r>
    </w:p>
    <w:p w14:paraId="0438F974"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[env_setup : PROMPT FOR DELETION]</w:t>
      </w:r>
    </w:p>
    <w:p w14:paraId="18C683A7"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Detected previous state file, do you wish to backup? (yes/no):</w:t>
      </w:r>
    </w:p>
    <w:p w14:paraId="12B54D1A"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[[ok: [localhost]</w:t>
      </w:r>
    </w:p>
    <w:p w14:paraId="505B9119"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63DA3DD4"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[env_setup : BACKUP FILES] **************************************************</w:t>
      </w:r>
    </w:p>
    <w:p w14:paraId="4682CE60"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skipping: [localhost]</w:t>
      </w:r>
    </w:p>
    <w:p w14:paraId="233402FB"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1D632350"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[env_setup : SETUP ENV FOR aws] *********************************************</w:t>
      </w:r>
    </w:p>
    <w:p w14:paraId="7F4E7C84"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included: /fca/roles/env_setup/tasks/aws.yml for localhost</w:t>
      </w:r>
    </w:p>
    <w:p w14:paraId="010BC699"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3BCE8BC3"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[env_setup : SET AWS ENVIRONMENT] *******************************************</w:t>
      </w:r>
    </w:p>
    <w:p w14:paraId="7DD489CF"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ok: [localhost]</w:t>
      </w:r>
    </w:p>
    <w:p w14:paraId="5DB7CAED"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6EF0C255"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[include_role : ssh_setup] **************************************************</w:t>
      </w:r>
    </w:p>
    <w:p w14:paraId="255C27B9"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5B6CACF6"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[ssh_setup : CREATE KEY PAIR DIRECTORY FOR AWS] *****************************</w:t>
      </w:r>
    </w:p>
    <w:p w14:paraId="73344184"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ok: [localhost]</w:t>
      </w:r>
    </w:p>
    <w:p w14:paraId="36C2513A"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57B2E3AD"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[ssh_setup : CREATE KEY PAIRS FOR AWS] **************************************</w:t>
      </w:r>
    </w:p>
    <w:p w14:paraId="04D55A3D"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ok: [localhost]</w:t>
      </w:r>
    </w:p>
    <w:p w14:paraId="07F38957"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24E88468"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TASK [DESTROY RESOURCES] *********************************************************</w:t>
      </w:r>
    </w:p>
    <w:p w14:paraId="072C4D4C"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changed: [localhost]</w:t>
      </w:r>
    </w:p>
    <w:p w14:paraId="499E02F9"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p>
    <w:p w14:paraId="4DE4E44C" w14:textId="77777777" w:rsidR="00AA1523" w:rsidRP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PLAY RECAP ***********************************************************************</w:t>
      </w:r>
    </w:p>
    <w:p w14:paraId="1A1BD93C" w14:textId="13B7326D" w:rsidR="00AA1523" w:rsidRDefault="00AA1523" w:rsidP="00AA1523">
      <w:pPr>
        <w:rPr>
          <w:rFonts w:asciiTheme="majorHAnsi" w:eastAsiaTheme="majorEastAsia" w:hAnsiTheme="majorHAnsi" w:cstheme="majorBidi"/>
          <w:b/>
          <w:color w:val="2F5496" w:themeColor="accent1" w:themeShade="BF"/>
          <w:sz w:val="26"/>
          <w:szCs w:val="26"/>
        </w:rPr>
      </w:pPr>
      <w:r w:rsidRPr="00AA1523">
        <w:rPr>
          <w:rFonts w:asciiTheme="majorHAnsi" w:eastAsiaTheme="majorEastAsia" w:hAnsiTheme="majorHAnsi" w:cstheme="majorBidi"/>
          <w:b/>
          <w:color w:val="2F5496" w:themeColor="accent1" w:themeShade="BF"/>
          <w:sz w:val="26"/>
          <w:szCs w:val="26"/>
        </w:rPr>
        <w:t xml:space="preserve">localhost                  : ok=7    changed=1    unreachable=0    failed=0   </w:t>
      </w:r>
    </w:p>
    <w:p w14:paraId="76163B76" w14:textId="4DF42317" w:rsidR="00AA1523" w:rsidRPr="003D5E39" w:rsidRDefault="00AA1523" w:rsidP="00AA1523">
      <w:pPr>
        <w:rPr>
          <w:rFonts w:asciiTheme="majorHAnsi" w:eastAsiaTheme="majorEastAsia" w:hAnsiTheme="majorHAnsi" w:cstheme="majorBidi"/>
          <w:color w:val="2F5496" w:themeColor="accent1" w:themeShade="BF"/>
          <w:sz w:val="26"/>
          <w:szCs w:val="26"/>
        </w:rPr>
      </w:pPr>
    </w:p>
    <w:p w14:paraId="29F301B3" w14:textId="6A94E96C" w:rsidR="00AA1523" w:rsidRPr="003D5E39" w:rsidRDefault="00AA1523" w:rsidP="00AA1523">
      <w:pPr>
        <w:rPr>
          <w:rFonts w:asciiTheme="majorHAnsi" w:eastAsiaTheme="majorEastAsia" w:hAnsiTheme="majorHAnsi" w:cstheme="majorBidi"/>
          <w:color w:val="2F5496" w:themeColor="accent1" w:themeShade="BF"/>
          <w:sz w:val="26"/>
          <w:szCs w:val="26"/>
        </w:rPr>
      </w:pPr>
    </w:p>
    <w:p w14:paraId="40A4CC4E" w14:textId="385F1FE1" w:rsidR="00AA1523" w:rsidRPr="003D5E39" w:rsidRDefault="44C05D2C" w:rsidP="44C05D2C">
      <w:pPr>
        <w:rPr>
          <w:rFonts w:asciiTheme="majorHAnsi" w:eastAsiaTheme="majorEastAsia" w:hAnsiTheme="majorHAnsi" w:cstheme="majorBidi"/>
          <w:bCs/>
          <w:color w:val="2F5496" w:themeColor="accent1" w:themeShade="BF"/>
          <w:sz w:val="26"/>
          <w:szCs w:val="26"/>
        </w:rPr>
      </w:pPr>
      <w:r w:rsidRPr="003D5E39">
        <w:rPr>
          <w:rFonts w:asciiTheme="majorHAnsi" w:eastAsiaTheme="majorEastAsia" w:hAnsiTheme="majorHAnsi" w:cstheme="majorBidi"/>
          <w:bCs/>
          <w:color w:val="2F5496" w:themeColor="accent1" w:themeShade="BF"/>
          <w:sz w:val="26"/>
          <w:szCs w:val="26"/>
        </w:rPr>
        <w:t>You will be asked to delete or backup your current state file.  This is the known Terraform State file that is created.</w:t>
      </w:r>
    </w:p>
    <w:p w14:paraId="12A5D095" w14:textId="5DF87842" w:rsidR="00AA1523" w:rsidRPr="003D5E39" w:rsidRDefault="00AA1523" w:rsidP="44C05D2C">
      <w:pPr>
        <w:rPr>
          <w:rFonts w:asciiTheme="majorHAnsi" w:eastAsiaTheme="majorEastAsia" w:hAnsiTheme="majorHAnsi" w:cstheme="majorBidi"/>
          <w:bCs/>
          <w:color w:val="2F5496" w:themeColor="accent1" w:themeShade="BF"/>
          <w:sz w:val="26"/>
          <w:szCs w:val="26"/>
        </w:rPr>
      </w:pPr>
    </w:p>
    <w:p w14:paraId="3B7B2733" w14:textId="255997D9" w:rsidR="00AA1523" w:rsidRPr="003D5E39" w:rsidRDefault="44C05D2C" w:rsidP="44C05D2C">
      <w:pPr>
        <w:rPr>
          <w:rFonts w:asciiTheme="majorHAnsi" w:eastAsiaTheme="majorEastAsia" w:hAnsiTheme="majorHAnsi" w:cstheme="majorBidi"/>
          <w:bCs/>
          <w:color w:val="2F5496" w:themeColor="accent1" w:themeShade="BF"/>
          <w:sz w:val="26"/>
          <w:szCs w:val="26"/>
        </w:rPr>
      </w:pPr>
      <w:r w:rsidRPr="003D5E39">
        <w:rPr>
          <w:rFonts w:asciiTheme="majorHAnsi" w:eastAsiaTheme="majorEastAsia" w:hAnsiTheme="majorHAnsi" w:cstheme="majorBidi"/>
          <w:bCs/>
          <w:color w:val="2F5496" w:themeColor="accent1" w:themeShade="BF"/>
          <w:sz w:val="26"/>
          <w:szCs w:val="26"/>
        </w:rPr>
        <w:t xml:space="preserve">We want to make sure the files are configured to match the topology.  </w:t>
      </w:r>
    </w:p>
    <w:p w14:paraId="2466F4DA" w14:textId="1CCC1FD2" w:rsidR="00224BC9" w:rsidRPr="003D5E39" w:rsidRDefault="00224BC9" w:rsidP="44C05D2C">
      <w:pPr>
        <w:rPr>
          <w:rFonts w:asciiTheme="majorHAnsi" w:eastAsiaTheme="majorEastAsia" w:hAnsiTheme="majorHAnsi" w:cstheme="majorBidi"/>
          <w:bCs/>
          <w:color w:val="2F5496" w:themeColor="accent1" w:themeShade="BF"/>
          <w:sz w:val="26"/>
          <w:szCs w:val="26"/>
        </w:rPr>
      </w:pPr>
    </w:p>
    <w:p w14:paraId="5DED7FD9" w14:textId="6AB3AF25" w:rsidR="00224BC9" w:rsidRDefault="00224BC9" w:rsidP="44C05D2C">
      <w:pPr>
        <w:rPr>
          <w:rFonts w:asciiTheme="majorHAnsi" w:eastAsiaTheme="majorEastAsia" w:hAnsiTheme="majorHAnsi" w:cstheme="majorBidi"/>
          <w:bCs/>
          <w:color w:val="2F5496" w:themeColor="accent1" w:themeShade="BF"/>
          <w:sz w:val="26"/>
          <w:szCs w:val="26"/>
        </w:rPr>
      </w:pPr>
      <w:r w:rsidRPr="003D5E39">
        <w:rPr>
          <w:rFonts w:asciiTheme="majorHAnsi" w:eastAsiaTheme="majorEastAsia" w:hAnsiTheme="majorHAnsi" w:cstheme="majorBidi"/>
          <w:bCs/>
          <w:color w:val="2F5496" w:themeColor="accent1" w:themeShade="BF"/>
          <w:sz w:val="26"/>
          <w:szCs w:val="26"/>
        </w:rPr>
        <w:t>Once confirmed you will need to setup BGP routing for AS</w:t>
      </w:r>
      <w:r w:rsidR="00B12A93" w:rsidRPr="003D5E39">
        <w:rPr>
          <w:rFonts w:asciiTheme="majorHAnsi" w:eastAsiaTheme="majorEastAsia" w:hAnsiTheme="majorHAnsi" w:cstheme="majorBidi"/>
          <w:bCs/>
          <w:color w:val="2F5496" w:themeColor="accent1" w:themeShade="BF"/>
          <w:sz w:val="26"/>
          <w:szCs w:val="26"/>
        </w:rPr>
        <w:t xml:space="preserve"> Path Prepend for both firewalls and make sure you have the ASN number for Virtual router the same as you set them for the CGW</w:t>
      </w:r>
      <w:r w:rsidR="003D5E39">
        <w:rPr>
          <w:rFonts w:asciiTheme="majorHAnsi" w:eastAsiaTheme="majorEastAsia" w:hAnsiTheme="majorHAnsi" w:cstheme="majorBidi"/>
          <w:bCs/>
          <w:color w:val="2F5496" w:themeColor="accent1" w:themeShade="BF"/>
          <w:sz w:val="26"/>
          <w:szCs w:val="26"/>
        </w:rPr>
        <w:t>.</w:t>
      </w:r>
    </w:p>
    <w:p w14:paraId="0A531ECC" w14:textId="31D1315B" w:rsidR="003D5E39" w:rsidRDefault="003D5E39" w:rsidP="44C05D2C">
      <w:pPr>
        <w:rPr>
          <w:rFonts w:asciiTheme="majorHAnsi" w:eastAsiaTheme="majorEastAsia" w:hAnsiTheme="majorHAnsi" w:cstheme="majorBidi"/>
          <w:bCs/>
          <w:color w:val="2F5496" w:themeColor="accent1" w:themeShade="BF"/>
          <w:sz w:val="26"/>
          <w:szCs w:val="26"/>
        </w:rPr>
      </w:pPr>
    </w:p>
    <w:p w14:paraId="415F4135" w14:textId="7E555D3A" w:rsidR="003D5E39" w:rsidRDefault="003D5E39" w:rsidP="44C05D2C">
      <w:pPr>
        <w:rPr>
          <w:rFonts w:asciiTheme="majorHAnsi" w:eastAsiaTheme="majorEastAsia" w:hAnsiTheme="majorHAnsi" w:cstheme="majorBidi"/>
          <w:bCs/>
          <w:color w:val="2F5496" w:themeColor="accent1" w:themeShade="BF"/>
          <w:sz w:val="26"/>
          <w:szCs w:val="26"/>
        </w:rPr>
      </w:pPr>
    </w:p>
    <w:p w14:paraId="2BE66525" w14:textId="77777777" w:rsidR="003D5E39" w:rsidRPr="003D5E39" w:rsidRDefault="003D5E39" w:rsidP="44C05D2C">
      <w:pPr>
        <w:rPr>
          <w:rFonts w:asciiTheme="majorHAnsi" w:eastAsiaTheme="majorEastAsia" w:hAnsiTheme="majorHAnsi" w:cstheme="majorBidi"/>
          <w:bCs/>
          <w:color w:val="2F5496" w:themeColor="accent1" w:themeShade="BF"/>
          <w:sz w:val="26"/>
          <w:szCs w:val="26"/>
        </w:rPr>
      </w:pPr>
    </w:p>
    <w:p w14:paraId="6DCBB351" w14:textId="7F6DC5E7" w:rsidR="00AA1523" w:rsidRPr="003D5E39" w:rsidRDefault="44C05D2C" w:rsidP="003D5E39">
      <w:pPr>
        <w:jc w:val="center"/>
        <w:rPr>
          <w:rFonts w:asciiTheme="majorHAnsi" w:eastAsiaTheme="majorEastAsia" w:hAnsiTheme="majorHAnsi" w:cstheme="majorBidi"/>
          <w:b/>
          <w:bCs/>
          <w:color w:val="FF0000"/>
          <w:sz w:val="26"/>
          <w:szCs w:val="26"/>
        </w:rPr>
      </w:pPr>
      <w:r w:rsidRPr="003D5E39">
        <w:rPr>
          <w:rFonts w:asciiTheme="majorHAnsi" w:eastAsiaTheme="majorEastAsia" w:hAnsiTheme="majorHAnsi" w:cstheme="majorBidi"/>
          <w:b/>
          <w:bCs/>
          <w:color w:val="FF0000"/>
          <w:sz w:val="26"/>
          <w:szCs w:val="26"/>
        </w:rPr>
        <w:t>You have completed Lab#3</w:t>
      </w:r>
    </w:p>
    <w:p w14:paraId="0FF014FB" w14:textId="4824F08F" w:rsidR="006D7476" w:rsidRDefault="006D7476">
      <w:pPr>
        <w:rPr>
          <w:rFonts w:asciiTheme="majorHAnsi" w:eastAsiaTheme="majorEastAsia" w:hAnsiTheme="majorHAnsi" w:cstheme="majorBidi"/>
          <w:b/>
          <w:color w:val="2F5496" w:themeColor="accent1" w:themeShade="BF"/>
          <w:sz w:val="26"/>
          <w:szCs w:val="26"/>
        </w:rPr>
      </w:pPr>
    </w:p>
    <w:sectPr w:rsidR="006D7476" w:rsidSect="00C33688">
      <w:footerReference w:type="even" r:id="rId98"/>
      <w:footerReference w:type="default" r:id="rId9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 w:author="Ivan Heredia" w:date="2019-03-13T12:58:00Z" w:initials="IH">
    <w:p w14:paraId="62CB5E61" w14:textId="77777777" w:rsidR="00DB6B06" w:rsidRDefault="00DB6B06" w:rsidP="00DB6B06">
      <w:pPr>
        <w:pStyle w:val="CommentText"/>
      </w:pPr>
      <w:r>
        <w:rPr>
          <w:rStyle w:val="CommentReference"/>
        </w:rPr>
        <w:annotationRef/>
      </w:r>
      <w:r>
        <w:t xml:space="preserve">Example file is commented out. </w:t>
      </w:r>
      <w:r w:rsidRPr="004A379A">
        <w:t>remove hash, run, then add hash and run again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CB5E6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CB5E61" w16cid:durableId="20337C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DD1B7" w14:textId="77777777" w:rsidR="00363707" w:rsidRDefault="00363707" w:rsidP="00B75365">
      <w:r>
        <w:separator/>
      </w:r>
    </w:p>
  </w:endnote>
  <w:endnote w:type="continuationSeparator" w:id="0">
    <w:p w14:paraId="39B9FAA1" w14:textId="77777777" w:rsidR="00363707" w:rsidRDefault="00363707" w:rsidP="00B75365">
      <w:r>
        <w:continuationSeparator/>
      </w:r>
    </w:p>
  </w:endnote>
  <w:endnote w:type="continuationNotice" w:id="1">
    <w:p w14:paraId="1AABCAA8" w14:textId="77777777" w:rsidR="00363707" w:rsidRDefault="003637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altName w:val="Calibri"/>
    <w:panose1 w:val="020B0604020202020204"/>
    <w:charset w:val="00"/>
    <w:family w:val="swiss"/>
    <w:pitch w:val="variable"/>
    <w:sig w:usb0="E10022FF" w:usb1="C000E47F" w:usb2="00000029" w:usb3="00000000" w:csb0="000001D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0095147"/>
      <w:docPartObj>
        <w:docPartGallery w:val="Page Numbers (Bottom of Page)"/>
        <w:docPartUnique/>
      </w:docPartObj>
    </w:sdtPr>
    <w:sdtEndPr>
      <w:rPr>
        <w:rStyle w:val="PageNumber"/>
      </w:rPr>
    </w:sdtEndPr>
    <w:sdtContent>
      <w:p w14:paraId="22E6C65E" w14:textId="73623543" w:rsidR="005B4637" w:rsidRDefault="005B4637" w:rsidP="00B753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8B5109" w14:textId="77777777" w:rsidR="005B4637" w:rsidRDefault="005B4637" w:rsidP="00B7536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8306071"/>
      <w:docPartObj>
        <w:docPartGallery w:val="Page Numbers (Bottom of Page)"/>
        <w:docPartUnique/>
      </w:docPartObj>
    </w:sdtPr>
    <w:sdtEndPr>
      <w:rPr>
        <w:rStyle w:val="PageNumber"/>
      </w:rPr>
    </w:sdtEndPr>
    <w:sdtContent>
      <w:p w14:paraId="79F255E3" w14:textId="73D55A7B" w:rsidR="005B4637" w:rsidRDefault="005B4637" w:rsidP="00B753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8A207DB" w14:textId="77777777" w:rsidR="005B4637" w:rsidRDefault="005B4637" w:rsidP="00B7536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C282B" w14:textId="77777777" w:rsidR="00363707" w:rsidRDefault="00363707" w:rsidP="00B75365">
      <w:r>
        <w:separator/>
      </w:r>
    </w:p>
  </w:footnote>
  <w:footnote w:type="continuationSeparator" w:id="0">
    <w:p w14:paraId="2C075636" w14:textId="77777777" w:rsidR="00363707" w:rsidRDefault="00363707" w:rsidP="00B75365">
      <w:r>
        <w:continuationSeparator/>
      </w:r>
    </w:p>
  </w:footnote>
  <w:footnote w:type="continuationNotice" w:id="1">
    <w:p w14:paraId="316A9677" w14:textId="77777777" w:rsidR="00363707" w:rsidRDefault="0036370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2A3D"/>
    <w:multiLevelType w:val="multilevel"/>
    <w:tmpl w:val="AD7A968C"/>
    <w:lvl w:ilvl="0">
      <w:start w:val="1"/>
      <w:numFmt w:val="decimal"/>
      <w:lvlText w:val="%1."/>
      <w:lvlJc w:val="left"/>
      <w:pPr>
        <w:ind w:left="720" w:hanging="360"/>
      </w:pPr>
      <w:rPr>
        <w:rFonts w:hint="default"/>
      </w:rPr>
    </w:lvl>
    <w:lvl w:ilvl="1">
      <w:start w:val="1"/>
      <w:numFmt w:val="decimal"/>
      <w:lvlText w:val="%1.%2"/>
      <w:lvlJc w:val="left"/>
      <w:pPr>
        <w:ind w:left="740" w:hanging="38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D8766B"/>
    <w:multiLevelType w:val="multilevel"/>
    <w:tmpl w:val="6D4C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963FC"/>
    <w:multiLevelType w:val="hybridMultilevel"/>
    <w:tmpl w:val="1ECE3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D7966"/>
    <w:multiLevelType w:val="hybridMultilevel"/>
    <w:tmpl w:val="7AF0E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A25C6"/>
    <w:multiLevelType w:val="hybridMultilevel"/>
    <w:tmpl w:val="EBC0B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F13B7"/>
    <w:multiLevelType w:val="multilevel"/>
    <w:tmpl w:val="D34A3554"/>
    <w:lvl w:ilvl="0">
      <w:start w:val="1"/>
      <w:numFmt w:val="decimal"/>
      <w:lvlText w:val="%1."/>
      <w:lvlJc w:val="left"/>
      <w:pPr>
        <w:ind w:left="720" w:hanging="360"/>
      </w:pPr>
      <w:rPr>
        <w:rFonts w:hint="default"/>
      </w:r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EC05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4B38C8"/>
    <w:multiLevelType w:val="hybridMultilevel"/>
    <w:tmpl w:val="D8E08082"/>
    <w:lvl w:ilvl="0" w:tplc="4392B10E">
      <w:start w:val="1"/>
      <w:numFmt w:val="bullet"/>
      <w:lvlText w:val="-"/>
      <w:lvlJc w:val="left"/>
      <w:pPr>
        <w:ind w:left="720" w:hanging="360"/>
      </w:pPr>
      <w:rPr>
        <w:rFonts w:ascii="Calibri Light" w:eastAsiaTheme="majorEastAsia" w:hAnsi="Calibri Light"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40717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275E57"/>
    <w:multiLevelType w:val="hybridMultilevel"/>
    <w:tmpl w:val="E21E4B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5095EBD"/>
    <w:multiLevelType w:val="hybridMultilevel"/>
    <w:tmpl w:val="9162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EC6F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B1D7F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C47DEA"/>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4" w15:restartNumberingAfterBreak="0">
    <w:nsid w:val="443F6C3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BC33A94"/>
    <w:multiLevelType w:val="multilevel"/>
    <w:tmpl w:val="AD7A968C"/>
    <w:lvl w:ilvl="0">
      <w:start w:val="1"/>
      <w:numFmt w:val="decimal"/>
      <w:lvlText w:val="%1."/>
      <w:lvlJc w:val="left"/>
      <w:pPr>
        <w:ind w:left="720" w:hanging="360"/>
      </w:pPr>
      <w:rPr>
        <w:rFonts w:hint="default"/>
      </w:rPr>
    </w:lvl>
    <w:lvl w:ilvl="1">
      <w:start w:val="1"/>
      <w:numFmt w:val="decimal"/>
      <w:lvlText w:val="%1.%2"/>
      <w:lvlJc w:val="left"/>
      <w:pPr>
        <w:ind w:left="740" w:hanging="38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4335E92"/>
    <w:multiLevelType w:val="hybridMultilevel"/>
    <w:tmpl w:val="54E8C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DA063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582B4464"/>
    <w:multiLevelType w:val="hybridMultilevel"/>
    <w:tmpl w:val="F07A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0D20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37149"/>
    <w:multiLevelType w:val="hybridMultilevel"/>
    <w:tmpl w:val="BC882F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E3327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9063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61C56D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 w15:restartNumberingAfterBreak="0">
    <w:nsid w:val="77AB2F63"/>
    <w:multiLevelType w:val="hybridMultilevel"/>
    <w:tmpl w:val="F9EC7758"/>
    <w:lvl w:ilvl="0" w:tplc="DDF8FF98">
      <w:start w:val="1"/>
      <w:numFmt w:val="bullet"/>
      <w:lvlText w:val="-"/>
      <w:lvlJc w:val="left"/>
      <w:pPr>
        <w:ind w:left="720" w:hanging="360"/>
      </w:pPr>
      <w:rPr>
        <w:rFonts w:ascii="Calibri Light" w:eastAsiaTheme="majorEastAsia" w:hAnsi="Calibri Light"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C87C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5E5D45"/>
    <w:multiLevelType w:val="hybridMultilevel"/>
    <w:tmpl w:val="D9589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8"/>
  </w:num>
  <w:num w:numId="4">
    <w:abstractNumId w:val="2"/>
  </w:num>
  <w:num w:numId="5">
    <w:abstractNumId w:val="14"/>
  </w:num>
  <w:num w:numId="6">
    <w:abstractNumId w:val="1"/>
  </w:num>
  <w:num w:numId="7">
    <w:abstractNumId w:val="24"/>
  </w:num>
  <w:num w:numId="8">
    <w:abstractNumId w:val="5"/>
  </w:num>
  <w:num w:numId="9">
    <w:abstractNumId w:val="0"/>
  </w:num>
  <w:num w:numId="10">
    <w:abstractNumId w:val="8"/>
  </w:num>
  <w:num w:numId="11">
    <w:abstractNumId w:val="9"/>
  </w:num>
  <w:num w:numId="12">
    <w:abstractNumId w:val="22"/>
  </w:num>
  <w:num w:numId="13">
    <w:abstractNumId w:val="23"/>
  </w:num>
  <w:num w:numId="14">
    <w:abstractNumId w:val="13"/>
  </w:num>
  <w:num w:numId="15">
    <w:abstractNumId w:val="17"/>
  </w:num>
  <w:num w:numId="16">
    <w:abstractNumId w:val="21"/>
  </w:num>
  <w:num w:numId="17">
    <w:abstractNumId w:val="12"/>
  </w:num>
  <w:num w:numId="18">
    <w:abstractNumId w:val="6"/>
  </w:num>
  <w:num w:numId="19">
    <w:abstractNumId w:val="11"/>
  </w:num>
  <w:num w:numId="20">
    <w:abstractNumId w:val="19"/>
  </w:num>
  <w:num w:numId="21">
    <w:abstractNumId w:val="25"/>
  </w:num>
  <w:num w:numId="22">
    <w:abstractNumId w:val="7"/>
  </w:num>
  <w:num w:numId="23">
    <w:abstractNumId w:val="26"/>
  </w:num>
  <w:num w:numId="24">
    <w:abstractNumId w:val="16"/>
  </w:num>
  <w:num w:numId="25">
    <w:abstractNumId w:val="10"/>
  </w:num>
  <w:num w:numId="26">
    <w:abstractNumId w:val="15"/>
  </w:num>
  <w:num w:numId="27">
    <w:abstractNumId w:val="2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Heredia">
    <w15:presenceInfo w15:providerId="AD" w15:userId="S::iheredia@paloaltonetworks.com::4f5e69b9-f1a7-46c2-913e-9365b035f9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C02"/>
    <w:rsid w:val="00001FF8"/>
    <w:rsid w:val="000109C4"/>
    <w:rsid w:val="00012F1A"/>
    <w:rsid w:val="0001373B"/>
    <w:rsid w:val="00014823"/>
    <w:rsid w:val="00015A7E"/>
    <w:rsid w:val="0001609F"/>
    <w:rsid w:val="000161DA"/>
    <w:rsid w:val="00020013"/>
    <w:rsid w:val="00022AC0"/>
    <w:rsid w:val="000242B1"/>
    <w:rsid w:val="00026540"/>
    <w:rsid w:val="00031465"/>
    <w:rsid w:val="00033B4A"/>
    <w:rsid w:val="00037F4F"/>
    <w:rsid w:val="00046B55"/>
    <w:rsid w:val="00051C92"/>
    <w:rsid w:val="000520F0"/>
    <w:rsid w:val="00056473"/>
    <w:rsid w:val="00056816"/>
    <w:rsid w:val="000572B5"/>
    <w:rsid w:val="00060912"/>
    <w:rsid w:val="00060AD4"/>
    <w:rsid w:val="00065D1F"/>
    <w:rsid w:val="00070986"/>
    <w:rsid w:val="000849F8"/>
    <w:rsid w:val="00090B75"/>
    <w:rsid w:val="00091A0B"/>
    <w:rsid w:val="0009220A"/>
    <w:rsid w:val="000929C6"/>
    <w:rsid w:val="000937A0"/>
    <w:rsid w:val="00096075"/>
    <w:rsid w:val="000A55C6"/>
    <w:rsid w:val="000A6084"/>
    <w:rsid w:val="000A684A"/>
    <w:rsid w:val="000B229A"/>
    <w:rsid w:val="000B300F"/>
    <w:rsid w:val="000C3801"/>
    <w:rsid w:val="000C499B"/>
    <w:rsid w:val="000C582B"/>
    <w:rsid w:val="000D15F0"/>
    <w:rsid w:val="000D2692"/>
    <w:rsid w:val="000D29A9"/>
    <w:rsid w:val="000D5D0E"/>
    <w:rsid w:val="000D67AA"/>
    <w:rsid w:val="000E0B86"/>
    <w:rsid w:val="000E267F"/>
    <w:rsid w:val="000E3B3C"/>
    <w:rsid w:val="000E5F76"/>
    <w:rsid w:val="000E6F18"/>
    <w:rsid w:val="000F77A8"/>
    <w:rsid w:val="000F7918"/>
    <w:rsid w:val="00100954"/>
    <w:rsid w:val="00113573"/>
    <w:rsid w:val="00125F92"/>
    <w:rsid w:val="0013197D"/>
    <w:rsid w:val="00131B6E"/>
    <w:rsid w:val="001449D0"/>
    <w:rsid w:val="00151F0B"/>
    <w:rsid w:val="001524E8"/>
    <w:rsid w:val="00156478"/>
    <w:rsid w:val="00170DBC"/>
    <w:rsid w:val="001741D9"/>
    <w:rsid w:val="00176484"/>
    <w:rsid w:val="001802BD"/>
    <w:rsid w:val="001802D0"/>
    <w:rsid w:val="00181EAE"/>
    <w:rsid w:val="00182C9A"/>
    <w:rsid w:val="00183FB4"/>
    <w:rsid w:val="0018481B"/>
    <w:rsid w:val="00194BDA"/>
    <w:rsid w:val="00195D59"/>
    <w:rsid w:val="00197599"/>
    <w:rsid w:val="001A4909"/>
    <w:rsid w:val="001A5D26"/>
    <w:rsid w:val="001A5E40"/>
    <w:rsid w:val="001A5E56"/>
    <w:rsid w:val="001B5FB8"/>
    <w:rsid w:val="001C2F58"/>
    <w:rsid w:val="001C648E"/>
    <w:rsid w:val="001D0790"/>
    <w:rsid w:val="001D1AA1"/>
    <w:rsid w:val="001D6E43"/>
    <w:rsid w:val="001E10C5"/>
    <w:rsid w:val="001E5F19"/>
    <w:rsid w:val="001F7D8D"/>
    <w:rsid w:val="0020483E"/>
    <w:rsid w:val="002053D0"/>
    <w:rsid w:val="0020698B"/>
    <w:rsid w:val="002123BF"/>
    <w:rsid w:val="002125AA"/>
    <w:rsid w:val="0021681F"/>
    <w:rsid w:val="0022020D"/>
    <w:rsid w:val="002216FB"/>
    <w:rsid w:val="0022366A"/>
    <w:rsid w:val="00224BC9"/>
    <w:rsid w:val="00226690"/>
    <w:rsid w:val="00230A6E"/>
    <w:rsid w:val="00230F5B"/>
    <w:rsid w:val="0024469A"/>
    <w:rsid w:val="002506B9"/>
    <w:rsid w:val="00253FE8"/>
    <w:rsid w:val="002566A5"/>
    <w:rsid w:val="002602F5"/>
    <w:rsid w:val="002629CF"/>
    <w:rsid w:val="00264369"/>
    <w:rsid w:val="002647D9"/>
    <w:rsid w:val="00267282"/>
    <w:rsid w:val="00271496"/>
    <w:rsid w:val="00274421"/>
    <w:rsid w:val="00275522"/>
    <w:rsid w:val="0027796A"/>
    <w:rsid w:val="00277DAF"/>
    <w:rsid w:val="00285C2B"/>
    <w:rsid w:val="00286E78"/>
    <w:rsid w:val="002873E8"/>
    <w:rsid w:val="00296432"/>
    <w:rsid w:val="00296D30"/>
    <w:rsid w:val="002A4A93"/>
    <w:rsid w:val="002A571F"/>
    <w:rsid w:val="002B2509"/>
    <w:rsid w:val="002C2765"/>
    <w:rsid w:val="002C48B3"/>
    <w:rsid w:val="002D2C5B"/>
    <w:rsid w:val="002D373C"/>
    <w:rsid w:val="002D60E3"/>
    <w:rsid w:val="002E1063"/>
    <w:rsid w:val="002E39AD"/>
    <w:rsid w:val="002E62AB"/>
    <w:rsid w:val="002E7B0C"/>
    <w:rsid w:val="002F31EF"/>
    <w:rsid w:val="00300129"/>
    <w:rsid w:val="00301909"/>
    <w:rsid w:val="00302530"/>
    <w:rsid w:val="0030667C"/>
    <w:rsid w:val="00311D67"/>
    <w:rsid w:val="003121ED"/>
    <w:rsid w:val="003163E0"/>
    <w:rsid w:val="00317794"/>
    <w:rsid w:val="00320E3D"/>
    <w:rsid w:val="00332654"/>
    <w:rsid w:val="00336C51"/>
    <w:rsid w:val="00337AA7"/>
    <w:rsid w:val="00341031"/>
    <w:rsid w:val="003428CE"/>
    <w:rsid w:val="00342B13"/>
    <w:rsid w:val="0034717E"/>
    <w:rsid w:val="00347854"/>
    <w:rsid w:val="0035025E"/>
    <w:rsid w:val="003546C8"/>
    <w:rsid w:val="00360A36"/>
    <w:rsid w:val="00363707"/>
    <w:rsid w:val="00366568"/>
    <w:rsid w:val="00367AEF"/>
    <w:rsid w:val="00371133"/>
    <w:rsid w:val="00372A70"/>
    <w:rsid w:val="003737D5"/>
    <w:rsid w:val="00373F77"/>
    <w:rsid w:val="003753E4"/>
    <w:rsid w:val="00376B5A"/>
    <w:rsid w:val="003805BC"/>
    <w:rsid w:val="003840BA"/>
    <w:rsid w:val="00387040"/>
    <w:rsid w:val="00391978"/>
    <w:rsid w:val="00394A42"/>
    <w:rsid w:val="003B3788"/>
    <w:rsid w:val="003B5994"/>
    <w:rsid w:val="003B75AB"/>
    <w:rsid w:val="003C21F4"/>
    <w:rsid w:val="003C3422"/>
    <w:rsid w:val="003C5D83"/>
    <w:rsid w:val="003C7C24"/>
    <w:rsid w:val="003D4C87"/>
    <w:rsid w:val="003D5E39"/>
    <w:rsid w:val="003D6434"/>
    <w:rsid w:val="003D6669"/>
    <w:rsid w:val="003F2D09"/>
    <w:rsid w:val="003F6066"/>
    <w:rsid w:val="003F74D1"/>
    <w:rsid w:val="003F78FF"/>
    <w:rsid w:val="004009CC"/>
    <w:rsid w:val="00403623"/>
    <w:rsid w:val="00405081"/>
    <w:rsid w:val="0041302D"/>
    <w:rsid w:val="004130F2"/>
    <w:rsid w:val="0041417E"/>
    <w:rsid w:val="00422F86"/>
    <w:rsid w:val="004262E4"/>
    <w:rsid w:val="004272A5"/>
    <w:rsid w:val="004312AF"/>
    <w:rsid w:val="00431758"/>
    <w:rsid w:val="0043202C"/>
    <w:rsid w:val="0043511F"/>
    <w:rsid w:val="00435ED3"/>
    <w:rsid w:val="00450898"/>
    <w:rsid w:val="00453068"/>
    <w:rsid w:val="00454858"/>
    <w:rsid w:val="00460A6D"/>
    <w:rsid w:val="00462C30"/>
    <w:rsid w:val="00465F6F"/>
    <w:rsid w:val="0046626A"/>
    <w:rsid w:val="0047087C"/>
    <w:rsid w:val="00470F56"/>
    <w:rsid w:val="00473558"/>
    <w:rsid w:val="00476068"/>
    <w:rsid w:val="004820BD"/>
    <w:rsid w:val="00487401"/>
    <w:rsid w:val="00491983"/>
    <w:rsid w:val="00495347"/>
    <w:rsid w:val="004A2F26"/>
    <w:rsid w:val="004A53A7"/>
    <w:rsid w:val="004A5542"/>
    <w:rsid w:val="004B0531"/>
    <w:rsid w:val="004B0815"/>
    <w:rsid w:val="004B0D13"/>
    <w:rsid w:val="004B3909"/>
    <w:rsid w:val="004B7259"/>
    <w:rsid w:val="004C5F20"/>
    <w:rsid w:val="004D32B1"/>
    <w:rsid w:val="004E0599"/>
    <w:rsid w:val="004E06EA"/>
    <w:rsid w:val="004E0964"/>
    <w:rsid w:val="004E56F7"/>
    <w:rsid w:val="004E7807"/>
    <w:rsid w:val="004F06FB"/>
    <w:rsid w:val="004F59DE"/>
    <w:rsid w:val="00500953"/>
    <w:rsid w:val="00502830"/>
    <w:rsid w:val="00504C5B"/>
    <w:rsid w:val="00506CC3"/>
    <w:rsid w:val="00511D71"/>
    <w:rsid w:val="005251DC"/>
    <w:rsid w:val="005261D4"/>
    <w:rsid w:val="0053313A"/>
    <w:rsid w:val="00537CA1"/>
    <w:rsid w:val="00543067"/>
    <w:rsid w:val="00545BE5"/>
    <w:rsid w:val="005556AA"/>
    <w:rsid w:val="005574F0"/>
    <w:rsid w:val="0056011A"/>
    <w:rsid w:val="0056075D"/>
    <w:rsid w:val="00564789"/>
    <w:rsid w:val="00574565"/>
    <w:rsid w:val="00581A21"/>
    <w:rsid w:val="00596DAE"/>
    <w:rsid w:val="005A50C0"/>
    <w:rsid w:val="005A57D3"/>
    <w:rsid w:val="005B3636"/>
    <w:rsid w:val="005B3AA6"/>
    <w:rsid w:val="005B4637"/>
    <w:rsid w:val="005B4A2A"/>
    <w:rsid w:val="005C20E4"/>
    <w:rsid w:val="005C5A64"/>
    <w:rsid w:val="005D61FD"/>
    <w:rsid w:val="005D7556"/>
    <w:rsid w:val="005E2836"/>
    <w:rsid w:val="005E47D1"/>
    <w:rsid w:val="005E612F"/>
    <w:rsid w:val="005E71B7"/>
    <w:rsid w:val="005E78A6"/>
    <w:rsid w:val="005F224C"/>
    <w:rsid w:val="005F27E7"/>
    <w:rsid w:val="005F2CDA"/>
    <w:rsid w:val="005F3762"/>
    <w:rsid w:val="005F442A"/>
    <w:rsid w:val="005F7639"/>
    <w:rsid w:val="00600241"/>
    <w:rsid w:val="006054CA"/>
    <w:rsid w:val="00605F11"/>
    <w:rsid w:val="00611532"/>
    <w:rsid w:val="00612578"/>
    <w:rsid w:val="00613EF7"/>
    <w:rsid w:val="006162F5"/>
    <w:rsid w:val="006340F0"/>
    <w:rsid w:val="00635B42"/>
    <w:rsid w:val="00641A63"/>
    <w:rsid w:val="00645757"/>
    <w:rsid w:val="00650EBC"/>
    <w:rsid w:val="00651AAE"/>
    <w:rsid w:val="006539D0"/>
    <w:rsid w:val="006563FB"/>
    <w:rsid w:val="00657314"/>
    <w:rsid w:val="006639C2"/>
    <w:rsid w:val="006661F2"/>
    <w:rsid w:val="0067452B"/>
    <w:rsid w:val="00675339"/>
    <w:rsid w:val="006844BE"/>
    <w:rsid w:val="006854DC"/>
    <w:rsid w:val="00686F07"/>
    <w:rsid w:val="00690867"/>
    <w:rsid w:val="00692B03"/>
    <w:rsid w:val="00696417"/>
    <w:rsid w:val="00697721"/>
    <w:rsid w:val="006A0BAB"/>
    <w:rsid w:val="006A0D5D"/>
    <w:rsid w:val="006A3412"/>
    <w:rsid w:val="006A527A"/>
    <w:rsid w:val="006A7116"/>
    <w:rsid w:val="006B372F"/>
    <w:rsid w:val="006B3CE2"/>
    <w:rsid w:val="006B706E"/>
    <w:rsid w:val="006C44E0"/>
    <w:rsid w:val="006C475C"/>
    <w:rsid w:val="006C5AC9"/>
    <w:rsid w:val="006D06B8"/>
    <w:rsid w:val="006D0A25"/>
    <w:rsid w:val="006D484E"/>
    <w:rsid w:val="006D57A2"/>
    <w:rsid w:val="006D5804"/>
    <w:rsid w:val="006D6F22"/>
    <w:rsid w:val="006D7476"/>
    <w:rsid w:val="006E7A73"/>
    <w:rsid w:val="006F2C4E"/>
    <w:rsid w:val="006F4484"/>
    <w:rsid w:val="00700DC5"/>
    <w:rsid w:val="007056CB"/>
    <w:rsid w:val="007063C3"/>
    <w:rsid w:val="0071620B"/>
    <w:rsid w:val="00721CF3"/>
    <w:rsid w:val="00722B4A"/>
    <w:rsid w:val="00724BD2"/>
    <w:rsid w:val="00726503"/>
    <w:rsid w:val="00732EA0"/>
    <w:rsid w:val="00735F86"/>
    <w:rsid w:val="00737420"/>
    <w:rsid w:val="00742589"/>
    <w:rsid w:val="007462CF"/>
    <w:rsid w:val="00747D5E"/>
    <w:rsid w:val="00752916"/>
    <w:rsid w:val="007529CD"/>
    <w:rsid w:val="00753BC4"/>
    <w:rsid w:val="0076091B"/>
    <w:rsid w:val="00763317"/>
    <w:rsid w:val="00765A2B"/>
    <w:rsid w:val="007737E8"/>
    <w:rsid w:val="00776018"/>
    <w:rsid w:val="00780103"/>
    <w:rsid w:val="0078225B"/>
    <w:rsid w:val="0079426A"/>
    <w:rsid w:val="007954AA"/>
    <w:rsid w:val="00795CC5"/>
    <w:rsid w:val="007976F5"/>
    <w:rsid w:val="007A2486"/>
    <w:rsid w:val="007A29D6"/>
    <w:rsid w:val="007A39F9"/>
    <w:rsid w:val="007A48CF"/>
    <w:rsid w:val="007A575A"/>
    <w:rsid w:val="007B4491"/>
    <w:rsid w:val="007B7BD8"/>
    <w:rsid w:val="007C0C10"/>
    <w:rsid w:val="007C7425"/>
    <w:rsid w:val="007D0825"/>
    <w:rsid w:val="007E26AD"/>
    <w:rsid w:val="007E48F6"/>
    <w:rsid w:val="007E58C4"/>
    <w:rsid w:val="007E61DB"/>
    <w:rsid w:val="007E7D5D"/>
    <w:rsid w:val="007F0A5C"/>
    <w:rsid w:val="007F5D36"/>
    <w:rsid w:val="007F64C9"/>
    <w:rsid w:val="007F690B"/>
    <w:rsid w:val="007F6D42"/>
    <w:rsid w:val="007F7EE9"/>
    <w:rsid w:val="008031B1"/>
    <w:rsid w:val="00803C97"/>
    <w:rsid w:val="00804550"/>
    <w:rsid w:val="00805069"/>
    <w:rsid w:val="0081058A"/>
    <w:rsid w:val="00810BD1"/>
    <w:rsid w:val="008141C1"/>
    <w:rsid w:val="00817787"/>
    <w:rsid w:val="008215CA"/>
    <w:rsid w:val="008216EC"/>
    <w:rsid w:val="00824E8D"/>
    <w:rsid w:val="0082746F"/>
    <w:rsid w:val="0083408B"/>
    <w:rsid w:val="00836427"/>
    <w:rsid w:val="008373D2"/>
    <w:rsid w:val="0084235E"/>
    <w:rsid w:val="0084362B"/>
    <w:rsid w:val="00843725"/>
    <w:rsid w:val="00852046"/>
    <w:rsid w:val="0085414E"/>
    <w:rsid w:val="0085582F"/>
    <w:rsid w:val="00856597"/>
    <w:rsid w:val="008626EB"/>
    <w:rsid w:val="00867ECD"/>
    <w:rsid w:val="00870F94"/>
    <w:rsid w:val="0087240D"/>
    <w:rsid w:val="00872FEA"/>
    <w:rsid w:val="0088037D"/>
    <w:rsid w:val="00887C38"/>
    <w:rsid w:val="00891921"/>
    <w:rsid w:val="008932F0"/>
    <w:rsid w:val="0089412F"/>
    <w:rsid w:val="00894BF1"/>
    <w:rsid w:val="00895F97"/>
    <w:rsid w:val="00896C50"/>
    <w:rsid w:val="008A36BA"/>
    <w:rsid w:val="008B29CE"/>
    <w:rsid w:val="008B3D5D"/>
    <w:rsid w:val="008B6109"/>
    <w:rsid w:val="008C5304"/>
    <w:rsid w:val="008C6BCF"/>
    <w:rsid w:val="008C7F83"/>
    <w:rsid w:val="008D2C45"/>
    <w:rsid w:val="008D47B0"/>
    <w:rsid w:val="008D715C"/>
    <w:rsid w:val="008E19AB"/>
    <w:rsid w:val="008E39B5"/>
    <w:rsid w:val="008E4C1A"/>
    <w:rsid w:val="008E4E75"/>
    <w:rsid w:val="008E69EE"/>
    <w:rsid w:val="008E6CB8"/>
    <w:rsid w:val="008F1A0A"/>
    <w:rsid w:val="008F7263"/>
    <w:rsid w:val="00910744"/>
    <w:rsid w:val="00913445"/>
    <w:rsid w:val="0092395C"/>
    <w:rsid w:val="00925A01"/>
    <w:rsid w:val="00927278"/>
    <w:rsid w:val="00932E23"/>
    <w:rsid w:val="00940969"/>
    <w:rsid w:val="00941860"/>
    <w:rsid w:val="00941B89"/>
    <w:rsid w:val="00942BB7"/>
    <w:rsid w:val="00943D01"/>
    <w:rsid w:val="00950ABA"/>
    <w:rsid w:val="009513D0"/>
    <w:rsid w:val="009516CD"/>
    <w:rsid w:val="009660E4"/>
    <w:rsid w:val="00971603"/>
    <w:rsid w:val="00971873"/>
    <w:rsid w:val="009732DA"/>
    <w:rsid w:val="00975CAD"/>
    <w:rsid w:val="009845D5"/>
    <w:rsid w:val="00986705"/>
    <w:rsid w:val="009902E6"/>
    <w:rsid w:val="009943D4"/>
    <w:rsid w:val="00995E25"/>
    <w:rsid w:val="009B1110"/>
    <w:rsid w:val="009B254C"/>
    <w:rsid w:val="009B3178"/>
    <w:rsid w:val="009B5772"/>
    <w:rsid w:val="009C7D64"/>
    <w:rsid w:val="009D221C"/>
    <w:rsid w:val="009D2C16"/>
    <w:rsid w:val="009D5A70"/>
    <w:rsid w:val="009E15A7"/>
    <w:rsid w:val="009E224F"/>
    <w:rsid w:val="009E3307"/>
    <w:rsid w:val="009F3D98"/>
    <w:rsid w:val="009F4650"/>
    <w:rsid w:val="00A01733"/>
    <w:rsid w:val="00A04FBC"/>
    <w:rsid w:val="00A14F7C"/>
    <w:rsid w:val="00A178EA"/>
    <w:rsid w:val="00A22A58"/>
    <w:rsid w:val="00A25F17"/>
    <w:rsid w:val="00A30F95"/>
    <w:rsid w:val="00A30FE5"/>
    <w:rsid w:val="00A32191"/>
    <w:rsid w:val="00A41C67"/>
    <w:rsid w:val="00A42680"/>
    <w:rsid w:val="00A43B10"/>
    <w:rsid w:val="00A44A90"/>
    <w:rsid w:val="00A44E24"/>
    <w:rsid w:val="00A45B17"/>
    <w:rsid w:val="00A47AE5"/>
    <w:rsid w:val="00A57D13"/>
    <w:rsid w:val="00A621A1"/>
    <w:rsid w:val="00A6611E"/>
    <w:rsid w:val="00A67C02"/>
    <w:rsid w:val="00A7046C"/>
    <w:rsid w:val="00A70822"/>
    <w:rsid w:val="00A70E72"/>
    <w:rsid w:val="00A70F99"/>
    <w:rsid w:val="00A710CB"/>
    <w:rsid w:val="00A71E22"/>
    <w:rsid w:val="00A7421B"/>
    <w:rsid w:val="00A760ED"/>
    <w:rsid w:val="00A7617D"/>
    <w:rsid w:val="00A772B5"/>
    <w:rsid w:val="00A774CC"/>
    <w:rsid w:val="00A81749"/>
    <w:rsid w:val="00A87508"/>
    <w:rsid w:val="00AA12A6"/>
    <w:rsid w:val="00AA1523"/>
    <w:rsid w:val="00AA3A09"/>
    <w:rsid w:val="00AA3C30"/>
    <w:rsid w:val="00AB12D5"/>
    <w:rsid w:val="00AB2EF2"/>
    <w:rsid w:val="00AB6B17"/>
    <w:rsid w:val="00AB78AC"/>
    <w:rsid w:val="00AC12D0"/>
    <w:rsid w:val="00AC5B5C"/>
    <w:rsid w:val="00AD16EB"/>
    <w:rsid w:val="00AD176E"/>
    <w:rsid w:val="00AD2C3A"/>
    <w:rsid w:val="00AD439F"/>
    <w:rsid w:val="00AD541A"/>
    <w:rsid w:val="00AD6112"/>
    <w:rsid w:val="00AD757F"/>
    <w:rsid w:val="00AE20C7"/>
    <w:rsid w:val="00AE6732"/>
    <w:rsid w:val="00AE7716"/>
    <w:rsid w:val="00AF7C5D"/>
    <w:rsid w:val="00B00888"/>
    <w:rsid w:val="00B01D35"/>
    <w:rsid w:val="00B02FE4"/>
    <w:rsid w:val="00B04F3D"/>
    <w:rsid w:val="00B05E79"/>
    <w:rsid w:val="00B12A93"/>
    <w:rsid w:val="00B14EDB"/>
    <w:rsid w:val="00B1771F"/>
    <w:rsid w:val="00B248FA"/>
    <w:rsid w:val="00B25547"/>
    <w:rsid w:val="00B25FF1"/>
    <w:rsid w:val="00B2778D"/>
    <w:rsid w:val="00B27D37"/>
    <w:rsid w:val="00B33E0F"/>
    <w:rsid w:val="00B36193"/>
    <w:rsid w:val="00B37DCE"/>
    <w:rsid w:val="00B43646"/>
    <w:rsid w:val="00B47A5D"/>
    <w:rsid w:val="00B619C1"/>
    <w:rsid w:val="00B63DB8"/>
    <w:rsid w:val="00B7154E"/>
    <w:rsid w:val="00B73911"/>
    <w:rsid w:val="00B75365"/>
    <w:rsid w:val="00B7745E"/>
    <w:rsid w:val="00B80FE7"/>
    <w:rsid w:val="00B82260"/>
    <w:rsid w:val="00B8698D"/>
    <w:rsid w:val="00B9010E"/>
    <w:rsid w:val="00B908C7"/>
    <w:rsid w:val="00B92445"/>
    <w:rsid w:val="00B9509A"/>
    <w:rsid w:val="00BA165A"/>
    <w:rsid w:val="00BA7A53"/>
    <w:rsid w:val="00BA7F72"/>
    <w:rsid w:val="00BB1C1A"/>
    <w:rsid w:val="00BD2E86"/>
    <w:rsid w:val="00BD50E0"/>
    <w:rsid w:val="00BD6234"/>
    <w:rsid w:val="00BE3D0A"/>
    <w:rsid w:val="00BE4360"/>
    <w:rsid w:val="00BE4645"/>
    <w:rsid w:val="00C03042"/>
    <w:rsid w:val="00C11037"/>
    <w:rsid w:val="00C12FF5"/>
    <w:rsid w:val="00C136C2"/>
    <w:rsid w:val="00C1420D"/>
    <w:rsid w:val="00C21FA2"/>
    <w:rsid w:val="00C238C2"/>
    <w:rsid w:val="00C25A0E"/>
    <w:rsid w:val="00C27E6F"/>
    <w:rsid w:val="00C303FE"/>
    <w:rsid w:val="00C33688"/>
    <w:rsid w:val="00C341B4"/>
    <w:rsid w:val="00C34CB9"/>
    <w:rsid w:val="00C35001"/>
    <w:rsid w:val="00C36A73"/>
    <w:rsid w:val="00C37BE4"/>
    <w:rsid w:val="00C4140A"/>
    <w:rsid w:val="00C41C50"/>
    <w:rsid w:val="00C43544"/>
    <w:rsid w:val="00C4634B"/>
    <w:rsid w:val="00C55EE1"/>
    <w:rsid w:val="00C60058"/>
    <w:rsid w:val="00C602C1"/>
    <w:rsid w:val="00C6191B"/>
    <w:rsid w:val="00C638AF"/>
    <w:rsid w:val="00C63BBC"/>
    <w:rsid w:val="00C768A0"/>
    <w:rsid w:val="00C76AAE"/>
    <w:rsid w:val="00C81140"/>
    <w:rsid w:val="00C81EC5"/>
    <w:rsid w:val="00C82CA4"/>
    <w:rsid w:val="00C9357C"/>
    <w:rsid w:val="00CA1EBA"/>
    <w:rsid w:val="00CB0039"/>
    <w:rsid w:val="00CB0D17"/>
    <w:rsid w:val="00CB146D"/>
    <w:rsid w:val="00CB16EF"/>
    <w:rsid w:val="00CB2C11"/>
    <w:rsid w:val="00CB3A77"/>
    <w:rsid w:val="00CB4AA6"/>
    <w:rsid w:val="00CB7612"/>
    <w:rsid w:val="00CC1CE2"/>
    <w:rsid w:val="00CC575D"/>
    <w:rsid w:val="00CD62C9"/>
    <w:rsid w:val="00CE2EF6"/>
    <w:rsid w:val="00CE3B26"/>
    <w:rsid w:val="00CE54E1"/>
    <w:rsid w:val="00CE66C1"/>
    <w:rsid w:val="00CE7ECA"/>
    <w:rsid w:val="00CF63A1"/>
    <w:rsid w:val="00D037A8"/>
    <w:rsid w:val="00D12051"/>
    <w:rsid w:val="00D12FFA"/>
    <w:rsid w:val="00D24DF5"/>
    <w:rsid w:val="00D27ACD"/>
    <w:rsid w:val="00D30572"/>
    <w:rsid w:val="00D359A9"/>
    <w:rsid w:val="00D35F80"/>
    <w:rsid w:val="00D47739"/>
    <w:rsid w:val="00D502A2"/>
    <w:rsid w:val="00D62DFC"/>
    <w:rsid w:val="00D63F35"/>
    <w:rsid w:val="00D640C7"/>
    <w:rsid w:val="00D64753"/>
    <w:rsid w:val="00D64A9C"/>
    <w:rsid w:val="00D64C59"/>
    <w:rsid w:val="00D735E1"/>
    <w:rsid w:val="00D7796E"/>
    <w:rsid w:val="00D81F1D"/>
    <w:rsid w:val="00D87705"/>
    <w:rsid w:val="00D91AA5"/>
    <w:rsid w:val="00D95910"/>
    <w:rsid w:val="00D95D20"/>
    <w:rsid w:val="00D978A8"/>
    <w:rsid w:val="00DA2757"/>
    <w:rsid w:val="00DB158F"/>
    <w:rsid w:val="00DB2D53"/>
    <w:rsid w:val="00DB3959"/>
    <w:rsid w:val="00DB5E0A"/>
    <w:rsid w:val="00DB6B06"/>
    <w:rsid w:val="00DC276D"/>
    <w:rsid w:val="00DC2C76"/>
    <w:rsid w:val="00DC74B1"/>
    <w:rsid w:val="00DD6240"/>
    <w:rsid w:val="00DE5208"/>
    <w:rsid w:val="00DE7808"/>
    <w:rsid w:val="00DF1C4F"/>
    <w:rsid w:val="00DF529F"/>
    <w:rsid w:val="00DF5CEE"/>
    <w:rsid w:val="00E002C6"/>
    <w:rsid w:val="00E0168F"/>
    <w:rsid w:val="00E11931"/>
    <w:rsid w:val="00E15A9E"/>
    <w:rsid w:val="00E2010D"/>
    <w:rsid w:val="00E23B5E"/>
    <w:rsid w:val="00E252FB"/>
    <w:rsid w:val="00E3042B"/>
    <w:rsid w:val="00E31E40"/>
    <w:rsid w:val="00E3282E"/>
    <w:rsid w:val="00E329BE"/>
    <w:rsid w:val="00E34157"/>
    <w:rsid w:val="00E35D7A"/>
    <w:rsid w:val="00E37CE2"/>
    <w:rsid w:val="00E420B1"/>
    <w:rsid w:val="00E43411"/>
    <w:rsid w:val="00E46CA7"/>
    <w:rsid w:val="00E47062"/>
    <w:rsid w:val="00E51EFA"/>
    <w:rsid w:val="00E57843"/>
    <w:rsid w:val="00E62309"/>
    <w:rsid w:val="00E637F3"/>
    <w:rsid w:val="00E72A0F"/>
    <w:rsid w:val="00E86BED"/>
    <w:rsid w:val="00E93F56"/>
    <w:rsid w:val="00E94D54"/>
    <w:rsid w:val="00E95C4B"/>
    <w:rsid w:val="00E9757C"/>
    <w:rsid w:val="00EA4A5C"/>
    <w:rsid w:val="00EA5520"/>
    <w:rsid w:val="00EA6325"/>
    <w:rsid w:val="00EA69A7"/>
    <w:rsid w:val="00EA7368"/>
    <w:rsid w:val="00EB3F4C"/>
    <w:rsid w:val="00EC2CAE"/>
    <w:rsid w:val="00EC423F"/>
    <w:rsid w:val="00EC7C9E"/>
    <w:rsid w:val="00ED693B"/>
    <w:rsid w:val="00EE6C4B"/>
    <w:rsid w:val="00EE6C6C"/>
    <w:rsid w:val="00EF006C"/>
    <w:rsid w:val="00EF45BA"/>
    <w:rsid w:val="00EF60C3"/>
    <w:rsid w:val="00EF7822"/>
    <w:rsid w:val="00F07FE6"/>
    <w:rsid w:val="00F104A5"/>
    <w:rsid w:val="00F16B3E"/>
    <w:rsid w:val="00F17FE5"/>
    <w:rsid w:val="00F20584"/>
    <w:rsid w:val="00F23401"/>
    <w:rsid w:val="00F31AB2"/>
    <w:rsid w:val="00F358C1"/>
    <w:rsid w:val="00F35EE2"/>
    <w:rsid w:val="00F36E21"/>
    <w:rsid w:val="00F4425E"/>
    <w:rsid w:val="00F45387"/>
    <w:rsid w:val="00F47612"/>
    <w:rsid w:val="00F5137E"/>
    <w:rsid w:val="00F52446"/>
    <w:rsid w:val="00F5465E"/>
    <w:rsid w:val="00F55DB0"/>
    <w:rsid w:val="00F579AD"/>
    <w:rsid w:val="00F67165"/>
    <w:rsid w:val="00F67813"/>
    <w:rsid w:val="00F75073"/>
    <w:rsid w:val="00F75476"/>
    <w:rsid w:val="00F7681F"/>
    <w:rsid w:val="00F80B28"/>
    <w:rsid w:val="00F82384"/>
    <w:rsid w:val="00F927E5"/>
    <w:rsid w:val="00F9554C"/>
    <w:rsid w:val="00F95847"/>
    <w:rsid w:val="00F95952"/>
    <w:rsid w:val="00FA2142"/>
    <w:rsid w:val="00FA262F"/>
    <w:rsid w:val="00FA4C7E"/>
    <w:rsid w:val="00FB0305"/>
    <w:rsid w:val="00FB19EE"/>
    <w:rsid w:val="00FB1BC3"/>
    <w:rsid w:val="00FB2142"/>
    <w:rsid w:val="00FB559B"/>
    <w:rsid w:val="00FB6B84"/>
    <w:rsid w:val="00FC1C33"/>
    <w:rsid w:val="00FC3CFC"/>
    <w:rsid w:val="00FD01B1"/>
    <w:rsid w:val="00FD0D6E"/>
    <w:rsid w:val="00FD1F8C"/>
    <w:rsid w:val="00FD2067"/>
    <w:rsid w:val="00FD28FC"/>
    <w:rsid w:val="00FD7736"/>
    <w:rsid w:val="00FE6815"/>
    <w:rsid w:val="24FF7A24"/>
    <w:rsid w:val="2D6F511F"/>
    <w:rsid w:val="40A69319"/>
    <w:rsid w:val="44C05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84F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22F86"/>
    <w:rPr>
      <w:rFonts w:ascii="Times New Roman" w:eastAsia="Times New Roman" w:hAnsi="Times New Roman" w:cs="Times New Roman"/>
    </w:rPr>
  </w:style>
  <w:style w:type="paragraph" w:styleId="Heading1">
    <w:name w:val="heading 1"/>
    <w:basedOn w:val="Normal"/>
    <w:next w:val="Normal"/>
    <w:link w:val="Heading1Char"/>
    <w:uiPriority w:val="9"/>
    <w:qFormat/>
    <w:rsid w:val="00C36A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6A7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84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A262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A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36A7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C36A73"/>
    <w:pPr>
      <w:ind w:left="720"/>
      <w:contextualSpacing/>
    </w:pPr>
    <w:rPr>
      <w:rFonts w:asciiTheme="minorHAnsi" w:eastAsiaTheme="minorHAnsi" w:hAnsiTheme="minorHAnsi" w:cstheme="minorBidi"/>
    </w:rPr>
  </w:style>
  <w:style w:type="character" w:styleId="BookTitle">
    <w:name w:val="Book Title"/>
    <w:basedOn w:val="DefaultParagraphFont"/>
    <w:uiPriority w:val="33"/>
    <w:qFormat/>
    <w:rsid w:val="006854DC"/>
    <w:rPr>
      <w:b/>
      <w:bCs/>
      <w:i/>
      <w:iCs/>
      <w:spacing w:val="5"/>
    </w:rPr>
  </w:style>
  <w:style w:type="paragraph" w:styleId="Title">
    <w:name w:val="Title"/>
    <w:basedOn w:val="Normal"/>
    <w:next w:val="Normal"/>
    <w:link w:val="TitleChar"/>
    <w:uiPriority w:val="10"/>
    <w:qFormat/>
    <w:rsid w:val="006854D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54DC"/>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rsid w:val="003428CE"/>
  </w:style>
  <w:style w:type="paragraph" w:customStyle="1" w:styleId="xxxxxmsonormal">
    <w:name w:val="xxxxxmsonormal"/>
    <w:basedOn w:val="Normal"/>
    <w:rsid w:val="00A44A90"/>
    <w:pPr>
      <w:spacing w:before="100" w:beforeAutospacing="1" w:after="100" w:afterAutospacing="1"/>
    </w:pPr>
    <w:rPr>
      <w:rFonts w:eastAsiaTheme="minorHAnsi"/>
    </w:rPr>
  </w:style>
  <w:style w:type="character" w:customStyle="1" w:styleId="apple-converted-space">
    <w:name w:val="apple-converted-space"/>
    <w:basedOn w:val="DefaultParagraphFont"/>
    <w:rsid w:val="00A44A90"/>
  </w:style>
  <w:style w:type="character" w:styleId="Hyperlink">
    <w:name w:val="Hyperlink"/>
    <w:basedOn w:val="DefaultParagraphFont"/>
    <w:uiPriority w:val="99"/>
    <w:unhideWhenUsed/>
    <w:rsid w:val="00A44A90"/>
    <w:rPr>
      <w:color w:val="0000FF"/>
      <w:u w:val="single"/>
    </w:rPr>
  </w:style>
  <w:style w:type="paragraph" w:customStyle="1" w:styleId="p1">
    <w:name w:val="p1"/>
    <w:basedOn w:val="Normal"/>
    <w:rsid w:val="009E224F"/>
    <w:rPr>
      <w:rFonts w:ascii="Helvetica" w:eastAsiaTheme="minorHAnsi" w:hAnsi="Helvetica"/>
      <w:color w:val="424242"/>
      <w:sz w:val="16"/>
      <w:szCs w:val="16"/>
    </w:rPr>
  </w:style>
  <w:style w:type="character" w:styleId="UnresolvedMention">
    <w:name w:val="Unresolved Mention"/>
    <w:basedOn w:val="DefaultParagraphFont"/>
    <w:uiPriority w:val="99"/>
    <w:rsid w:val="00FA262F"/>
    <w:rPr>
      <w:color w:val="605E5C"/>
      <w:shd w:val="clear" w:color="auto" w:fill="E1DFDD"/>
    </w:rPr>
  </w:style>
  <w:style w:type="character" w:customStyle="1" w:styleId="Heading4Char">
    <w:name w:val="Heading 4 Char"/>
    <w:basedOn w:val="DefaultParagraphFont"/>
    <w:link w:val="Heading4"/>
    <w:uiPriority w:val="9"/>
    <w:semiHidden/>
    <w:rsid w:val="00FA262F"/>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FA262F"/>
    <w:pPr>
      <w:spacing w:before="100" w:beforeAutospacing="1" w:after="100" w:afterAutospacing="1"/>
    </w:pPr>
  </w:style>
  <w:style w:type="character" w:styleId="Emphasis">
    <w:name w:val="Emphasis"/>
    <w:basedOn w:val="DefaultParagraphFont"/>
    <w:uiPriority w:val="20"/>
    <w:qFormat/>
    <w:rsid w:val="00FA262F"/>
    <w:rPr>
      <w:i/>
      <w:iCs/>
    </w:rPr>
  </w:style>
  <w:style w:type="character" w:styleId="Strong">
    <w:name w:val="Strong"/>
    <w:basedOn w:val="DefaultParagraphFont"/>
    <w:uiPriority w:val="22"/>
    <w:qFormat/>
    <w:rsid w:val="00FA262F"/>
    <w:rPr>
      <w:b/>
      <w:bCs/>
    </w:rPr>
  </w:style>
  <w:style w:type="character" w:styleId="HTMLCode">
    <w:name w:val="HTML Code"/>
    <w:basedOn w:val="DefaultParagraphFont"/>
    <w:uiPriority w:val="99"/>
    <w:semiHidden/>
    <w:unhideWhenUsed/>
    <w:rsid w:val="00FA262F"/>
    <w:rPr>
      <w:rFonts w:ascii="Courier New" w:eastAsia="Times New Roman" w:hAnsi="Courier New" w:cs="Courier New"/>
      <w:sz w:val="20"/>
      <w:szCs w:val="20"/>
    </w:rPr>
  </w:style>
  <w:style w:type="paragraph" w:styleId="Revision">
    <w:name w:val="Revision"/>
    <w:hidden/>
    <w:uiPriority w:val="99"/>
    <w:semiHidden/>
    <w:rsid w:val="003C3422"/>
  </w:style>
  <w:style w:type="paragraph" w:styleId="HTMLPreformatted">
    <w:name w:val="HTML Preformatted"/>
    <w:basedOn w:val="Normal"/>
    <w:link w:val="HTMLPreformattedChar"/>
    <w:uiPriority w:val="99"/>
    <w:unhideWhenUsed/>
    <w:rsid w:val="00C1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136C2"/>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5F2CDA"/>
    <w:rPr>
      <w:sz w:val="16"/>
      <w:szCs w:val="16"/>
    </w:rPr>
  </w:style>
  <w:style w:type="paragraph" w:styleId="CommentText">
    <w:name w:val="annotation text"/>
    <w:basedOn w:val="Normal"/>
    <w:link w:val="CommentTextChar"/>
    <w:uiPriority w:val="99"/>
    <w:semiHidden/>
    <w:unhideWhenUsed/>
    <w:rsid w:val="005F2CDA"/>
    <w:rPr>
      <w:sz w:val="20"/>
      <w:szCs w:val="20"/>
    </w:rPr>
  </w:style>
  <w:style w:type="character" w:customStyle="1" w:styleId="CommentTextChar">
    <w:name w:val="Comment Text Char"/>
    <w:basedOn w:val="DefaultParagraphFont"/>
    <w:link w:val="CommentText"/>
    <w:uiPriority w:val="99"/>
    <w:semiHidden/>
    <w:rsid w:val="005F2CD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F2CDA"/>
    <w:rPr>
      <w:b/>
      <w:bCs/>
    </w:rPr>
  </w:style>
  <w:style w:type="character" w:customStyle="1" w:styleId="CommentSubjectChar">
    <w:name w:val="Comment Subject Char"/>
    <w:basedOn w:val="CommentTextChar"/>
    <w:link w:val="CommentSubject"/>
    <w:uiPriority w:val="99"/>
    <w:semiHidden/>
    <w:rsid w:val="005F2CDA"/>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5F2CDA"/>
    <w:rPr>
      <w:sz w:val="18"/>
      <w:szCs w:val="18"/>
    </w:rPr>
  </w:style>
  <w:style w:type="character" w:customStyle="1" w:styleId="BalloonTextChar">
    <w:name w:val="Balloon Text Char"/>
    <w:basedOn w:val="DefaultParagraphFont"/>
    <w:link w:val="BalloonText"/>
    <w:uiPriority w:val="99"/>
    <w:semiHidden/>
    <w:rsid w:val="005F2CDA"/>
    <w:rPr>
      <w:rFonts w:ascii="Times New Roman" w:eastAsia="Times New Roman" w:hAnsi="Times New Roman" w:cs="Times New Roman"/>
      <w:sz w:val="18"/>
      <w:szCs w:val="18"/>
    </w:rPr>
  </w:style>
  <w:style w:type="character" w:customStyle="1" w:styleId="Heading3Char">
    <w:name w:val="Heading 3 Char"/>
    <w:basedOn w:val="DefaultParagraphFont"/>
    <w:link w:val="Heading3"/>
    <w:uiPriority w:val="9"/>
    <w:rsid w:val="00E57843"/>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13197D"/>
    <w:pPr>
      <w:spacing w:before="480" w:line="276" w:lineRule="auto"/>
      <w:outlineLvl w:val="9"/>
    </w:pPr>
    <w:rPr>
      <w:b/>
      <w:bCs/>
      <w:sz w:val="28"/>
      <w:szCs w:val="28"/>
    </w:rPr>
  </w:style>
  <w:style w:type="paragraph" w:styleId="TOC1">
    <w:name w:val="toc 1"/>
    <w:basedOn w:val="Normal"/>
    <w:next w:val="Normal"/>
    <w:autoRedefine/>
    <w:uiPriority w:val="39"/>
    <w:unhideWhenUsed/>
    <w:rsid w:val="0013197D"/>
    <w:pPr>
      <w:spacing w:after="100"/>
    </w:pPr>
  </w:style>
  <w:style w:type="paragraph" w:styleId="TOC2">
    <w:name w:val="toc 2"/>
    <w:basedOn w:val="Normal"/>
    <w:next w:val="Normal"/>
    <w:autoRedefine/>
    <w:uiPriority w:val="39"/>
    <w:unhideWhenUsed/>
    <w:rsid w:val="0013197D"/>
    <w:pPr>
      <w:spacing w:after="100"/>
      <w:ind w:left="240"/>
    </w:pPr>
  </w:style>
  <w:style w:type="paragraph" w:styleId="TOC3">
    <w:name w:val="toc 3"/>
    <w:basedOn w:val="Normal"/>
    <w:next w:val="Normal"/>
    <w:autoRedefine/>
    <w:uiPriority w:val="39"/>
    <w:unhideWhenUsed/>
    <w:rsid w:val="00AB2EF2"/>
    <w:pPr>
      <w:spacing w:after="100"/>
      <w:ind w:left="480"/>
    </w:pPr>
  </w:style>
  <w:style w:type="character" w:styleId="FollowedHyperlink">
    <w:name w:val="FollowedHyperlink"/>
    <w:basedOn w:val="DefaultParagraphFont"/>
    <w:uiPriority w:val="99"/>
    <w:semiHidden/>
    <w:unhideWhenUsed/>
    <w:rsid w:val="00366568"/>
    <w:rPr>
      <w:color w:val="954F72" w:themeColor="followedHyperlink"/>
      <w:u w:val="single"/>
    </w:rPr>
  </w:style>
  <w:style w:type="character" w:styleId="IntenseReference">
    <w:name w:val="Intense Reference"/>
    <w:basedOn w:val="DefaultParagraphFont"/>
    <w:uiPriority w:val="32"/>
    <w:qFormat/>
    <w:rsid w:val="00366568"/>
    <w:rPr>
      <w:b/>
      <w:bCs/>
      <w:smallCaps/>
      <w:color w:val="4472C4" w:themeColor="accent1"/>
      <w:spacing w:val="5"/>
    </w:rPr>
  </w:style>
  <w:style w:type="paragraph" w:styleId="Header">
    <w:name w:val="header"/>
    <w:basedOn w:val="Normal"/>
    <w:link w:val="HeaderChar"/>
    <w:uiPriority w:val="99"/>
    <w:unhideWhenUsed/>
    <w:rsid w:val="00B75365"/>
    <w:pPr>
      <w:tabs>
        <w:tab w:val="center" w:pos="4680"/>
        <w:tab w:val="right" w:pos="9360"/>
      </w:tabs>
    </w:pPr>
  </w:style>
  <w:style w:type="character" w:customStyle="1" w:styleId="HeaderChar">
    <w:name w:val="Header Char"/>
    <w:basedOn w:val="DefaultParagraphFont"/>
    <w:link w:val="Header"/>
    <w:uiPriority w:val="99"/>
    <w:rsid w:val="00B75365"/>
    <w:rPr>
      <w:rFonts w:ascii="Times New Roman" w:eastAsia="Times New Roman" w:hAnsi="Times New Roman" w:cs="Times New Roman"/>
    </w:rPr>
  </w:style>
  <w:style w:type="paragraph" w:styleId="Footer">
    <w:name w:val="footer"/>
    <w:basedOn w:val="Normal"/>
    <w:link w:val="FooterChar"/>
    <w:uiPriority w:val="99"/>
    <w:unhideWhenUsed/>
    <w:rsid w:val="00B75365"/>
    <w:pPr>
      <w:tabs>
        <w:tab w:val="center" w:pos="4680"/>
        <w:tab w:val="right" w:pos="9360"/>
      </w:tabs>
    </w:pPr>
  </w:style>
  <w:style w:type="character" w:customStyle="1" w:styleId="FooterChar">
    <w:name w:val="Footer Char"/>
    <w:basedOn w:val="DefaultParagraphFont"/>
    <w:link w:val="Footer"/>
    <w:uiPriority w:val="99"/>
    <w:rsid w:val="00B75365"/>
    <w:rPr>
      <w:rFonts w:ascii="Times New Roman" w:eastAsia="Times New Roman" w:hAnsi="Times New Roman" w:cs="Times New Roman"/>
    </w:rPr>
  </w:style>
  <w:style w:type="character" w:styleId="PageNumber">
    <w:name w:val="page number"/>
    <w:basedOn w:val="DefaultParagraphFont"/>
    <w:uiPriority w:val="99"/>
    <w:semiHidden/>
    <w:unhideWhenUsed/>
    <w:rsid w:val="00B753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83176">
      <w:bodyDiv w:val="1"/>
      <w:marLeft w:val="0"/>
      <w:marRight w:val="0"/>
      <w:marTop w:val="0"/>
      <w:marBottom w:val="0"/>
      <w:divBdr>
        <w:top w:val="none" w:sz="0" w:space="0" w:color="auto"/>
        <w:left w:val="none" w:sz="0" w:space="0" w:color="auto"/>
        <w:bottom w:val="none" w:sz="0" w:space="0" w:color="auto"/>
        <w:right w:val="none" w:sz="0" w:space="0" w:color="auto"/>
      </w:divBdr>
    </w:div>
    <w:div w:id="130291863">
      <w:bodyDiv w:val="1"/>
      <w:marLeft w:val="0"/>
      <w:marRight w:val="0"/>
      <w:marTop w:val="0"/>
      <w:marBottom w:val="0"/>
      <w:divBdr>
        <w:top w:val="none" w:sz="0" w:space="0" w:color="auto"/>
        <w:left w:val="none" w:sz="0" w:space="0" w:color="auto"/>
        <w:bottom w:val="none" w:sz="0" w:space="0" w:color="auto"/>
        <w:right w:val="none" w:sz="0" w:space="0" w:color="auto"/>
      </w:divBdr>
    </w:div>
    <w:div w:id="223415647">
      <w:bodyDiv w:val="1"/>
      <w:marLeft w:val="0"/>
      <w:marRight w:val="0"/>
      <w:marTop w:val="0"/>
      <w:marBottom w:val="0"/>
      <w:divBdr>
        <w:top w:val="none" w:sz="0" w:space="0" w:color="auto"/>
        <w:left w:val="none" w:sz="0" w:space="0" w:color="auto"/>
        <w:bottom w:val="none" w:sz="0" w:space="0" w:color="auto"/>
        <w:right w:val="none" w:sz="0" w:space="0" w:color="auto"/>
      </w:divBdr>
      <w:divsChild>
        <w:div w:id="1498880119">
          <w:marLeft w:val="0"/>
          <w:marRight w:val="0"/>
          <w:marTop w:val="0"/>
          <w:marBottom w:val="0"/>
          <w:divBdr>
            <w:top w:val="none" w:sz="0" w:space="0" w:color="auto"/>
            <w:left w:val="none" w:sz="0" w:space="0" w:color="auto"/>
            <w:bottom w:val="none" w:sz="0" w:space="0" w:color="auto"/>
            <w:right w:val="none" w:sz="0" w:space="0" w:color="auto"/>
          </w:divBdr>
          <w:divsChild>
            <w:div w:id="1481384527">
              <w:marLeft w:val="0"/>
              <w:marRight w:val="0"/>
              <w:marTop w:val="0"/>
              <w:marBottom w:val="0"/>
              <w:divBdr>
                <w:top w:val="none" w:sz="0" w:space="0" w:color="auto"/>
                <w:left w:val="none" w:sz="0" w:space="0" w:color="auto"/>
                <w:bottom w:val="none" w:sz="0" w:space="0" w:color="auto"/>
                <w:right w:val="none" w:sz="0" w:space="0" w:color="auto"/>
              </w:divBdr>
            </w:div>
            <w:div w:id="830801698">
              <w:marLeft w:val="0"/>
              <w:marRight w:val="0"/>
              <w:marTop w:val="0"/>
              <w:marBottom w:val="0"/>
              <w:divBdr>
                <w:top w:val="none" w:sz="0" w:space="0" w:color="auto"/>
                <w:left w:val="none" w:sz="0" w:space="0" w:color="auto"/>
                <w:bottom w:val="none" w:sz="0" w:space="0" w:color="auto"/>
                <w:right w:val="none" w:sz="0" w:space="0" w:color="auto"/>
              </w:divBdr>
            </w:div>
            <w:div w:id="951938479">
              <w:marLeft w:val="0"/>
              <w:marRight w:val="0"/>
              <w:marTop w:val="0"/>
              <w:marBottom w:val="0"/>
              <w:divBdr>
                <w:top w:val="none" w:sz="0" w:space="0" w:color="auto"/>
                <w:left w:val="none" w:sz="0" w:space="0" w:color="auto"/>
                <w:bottom w:val="none" w:sz="0" w:space="0" w:color="auto"/>
                <w:right w:val="none" w:sz="0" w:space="0" w:color="auto"/>
              </w:divBdr>
            </w:div>
            <w:div w:id="98840637">
              <w:marLeft w:val="0"/>
              <w:marRight w:val="0"/>
              <w:marTop w:val="0"/>
              <w:marBottom w:val="0"/>
              <w:divBdr>
                <w:top w:val="none" w:sz="0" w:space="0" w:color="auto"/>
                <w:left w:val="none" w:sz="0" w:space="0" w:color="auto"/>
                <w:bottom w:val="none" w:sz="0" w:space="0" w:color="auto"/>
                <w:right w:val="none" w:sz="0" w:space="0" w:color="auto"/>
              </w:divBdr>
            </w:div>
            <w:div w:id="447160871">
              <w:marLeft w:val="0"/>
              <w:marRight w:val="0"/>
              <w:marTop w:val="0"/>
              <w:marBottom w:val="0"/>
              <w:divBdr>
                <w:top w:val="none" w:sz="0" w:space="0" w:color="auto"/>
                <w:left w:val="none" w:sz="0" w:space="0" w:color="auto"/>
                <w:bottom w:val="none" w:sz="0" w:space="0" w:color="auto"/>
                <w:right w:val="none" w:sz="0" w:space="0" w:color="auto"/>
              </w:divBdr>
            </w:div>
            <w:div w:id="974944491">
              <w:marLeft w:val="0"/>
              <w:marRight w:val="0"/>
              <w:marTop w:val="0"/>
              <w:marBottom w:val="0"/>
              <w:divBdr>
                <w:top w:val="none" w:sz="0" w:space="0" w:color="auto"/>
                <w:left w:val="none" w:sz="0" w:space="0" w:color="auto"/>
                <w:bottom w:val="none" w:sz="0" w:space="0" w:color="auto"/>
                <w:right w:val="none" w:sz="0" w:space="0" w:color="auto"/>
              </w:divBdr>
            </w:div>
            <w:div w:id="2043363780">
              <w:marLeft w:val="0"/>
              <w:marRight w:val="0"/>
              <w:marTop w:val="0"/>
              <w:marBottom w:val="0"/>
              <w:divBdr>
                <w:top w:val="none" w:sz="0" w:space="0" w:color="auto"/>
                <w:left w:val="none" w:sz="0" w:space="0" w:color="auto"/>
                <w:bottom w:val="none" w:sz="0" w:space="0" w:color="auto"/>
                <w:right w:val="none" w:sz="0" w:space="0" w:color="auto"/>
              </w:divBdr>
            </w:div>
            <w:div w:id="260726768">
              <w:marLeft w:val="0"/>
              <w:marRight w:val="0"/>
              <w:marTop w:val="0"/>
              <w:marBottom w:val="0"/>
              <w:divBdr>
                <w:top w:val="none" w:sz="0" w:space="0" w:color="auto"/>
                <w:left w:val="none" w:sz="0" w:space="0" w:color="auto"/>
                <w:bottom w:val="none" w:sz="0" w:space="0" w:color="auto"/>
                <w:right w:val="none" w:sz="0" w:space="0" w:color="auto"/>
              </w:divBdr>
            </w:div>
            <w:div w:id="578296608">
              <w:marLeft w:val="0"/>
              <w:marRight w:val="0"/>
              <w:marTop w:val="0"/>
              <w:marBottom w:val="0"/>
              <w:divBdr>
                <w:top w:val="none" w:sz="0" w:space="0" w:color="auto"/>
                <w:left w:val="none" w:sz="0" w:space="0" w:color="auto"/>
                <w:bottom w:val="none" w:sz="0" w:space="0" w:color="auto"/>
                <w:right w:val="none" w:sz="0" w:space="0" w:color="auto"/>
              </w:divBdr>
            </w:div>
            <w:div w:id="904031035">
              <w:marLeft w:val="0"/>
              <w:marRight w:val="0"/>
              <w:marTop w:val="0"/>
              <w:marBottom w:val="0"/>
              <w:divBdr>
                <w:top w:val="none" w:sz="0" w:space="0" w:color="auto"/>
                <w:left w:val="none" w:sz="0" w:space="0" w:color="auto"/>
                <w:bottom w:val="none" w:sz="0" w:space="0" w:color="auto"/>
                <w:right w:val="none" w:sz="0" w:space="0" w:color="auto"/>
              </w:divBdr>
            </w:div>
            <w:div w:id="1320111974">
              <w:marLeft w:val="0"/>
              <w:marRight w:val="0"/>
              <w:marTop w:val="0"/>
              <w:marBottom w:val="0"/>
              <w:divBdr>
                <w:top w:val="none" w:sz="0" w:space="0" w:color="auto"/>
                <w:left w:val="none" w:sz="0" w:space="0" w:color="auto"/>
                <w:bottom w:val="none" w:sz="0" w:space="0" w:color="auto"/>
                <w:right w:val="none" w:sz="0" w:space="0" w:color="auto"/>
              </w:divBdr>
            </w:div>
            <w:div w:id="546799373">
              <w:marLeft w:val="0"/>
              <w:marRight w:val="0"/>
              <w:marTop w:val="0"/>
              <w:marBottom w:val="0"/>
              <w:divBdr>
                <w:top w:val="none" w:sz="0" w:space="0" w:color="auto"/>
                <w:left w:val="none" w:sz="0" w:space="0" w:color="auto"/>
                <w:bottom w:val="none" w:sz="0" w:space="0" w:color="auto"/>
                <w:right w:val="none" w:sz="0" w:space="0" w:color="auto"/>
              </w:divBdr>
            </w:div>
            <w:div w:id="940600380">
              <w:marLeft w:val="0"/>
              <w:marRight w:val="0"/>
              <w:marTop w:val="0"/>
              <w:marBottom w:val="0"/>
              <w:divBdr>
                <w:top w:val="none" w:sz="0" w:space="0" w:color="auto"/>
                <w:left w:val="none" w:sz="0" w:space="0" w:color="auto"/>
                <w:bottom w:val="none" w:sz="0" w:space="0" w:color="auto"/>
                <w:right w:val="none" w:sz="0" w:space="0" w:color="auto"/>
              </w:divBdr>
            </w:div>
            <w:div w:id="1847943207">
              <w:marLeft w:val="0"/>
              <w:marRight w:val="0"/>
              <w:marTop w:val="0"/>
              <w:marBottom w:val="0"/>
              <w:divBdr>
                <w:top w:val="none" w:sz="0" w:space="0" w:color="auto"/>
                <w:left w:val="none" w:sz="0" w:space="0" w:color="auto"/>
                <w:bottom w:val="none" w:sz="0" w:space="0" w:color="auto"/>
                <w:right w:val="none" w:sz="0" w:space="0" w:color="auto"/>
              </w:divBdr>
            </w:div>
            <w:div w:id="1491828687">
              <w:marLeft w:val="0"/>
              <w:marRight w:val="0"/>
              <w:marTop w:val="0"/>
              <w:marBottom w:val="0"/>
              <w:divBdr>
                <w:top w:val="none" w:sz="0" w:space="0" w:color="auto"/>
                <w:left w:val="none" w:sz="0" w:space="0" w:color="auto"/>
                <w:bottom w:val="none" w:sz="0" w:space="0" w:color="auto"/>
                <w:right w:val="none" w:sz="0" w:space="0" w:color="auto"/>
              </w:divBdr>
            </w:div>
            <w:div w:id="1439594163">
              <w:marLeft w:val="0"/>
              <w:marRight w:val="0"/>
              <w:marTop w:val="0"/>
              <w:marBottom w:val="0"/>
              <w:divBdr>
                <w:top w:val="none" w:sz="0" w:space="0" w:color="auto"/>
                <w:left w:val="none" w:sz="0" w:space="0" w:color="auto"/>
                <w:bottom w:val="none" w:sz="0" w:space="0" w:color="auto"/>
                <w:right w:val="none" w:sz="0" w:space="0" w:color="auto"/>
              </w:divBdr>
            </w:div>
            <w:div w:id="1362629754">
              <w:marLeft w:val="0"/>
              <w:marRight w:val="0"/>
              <w:marTop w:val="0"/>
              <w:marBottom w:val="0"/>
              <w:divBdr>
                <w:top w:val="none" w:sz="0" w:space="0" w:color="auto"/>
                <w:left w:val="none" w:sz="0" w:space="0" w:color="auto"/>
                <w:bottom w:val="none" w:sz="0" w:space="0" w:color="auto"/>
                <w:right w:val="none" w:sz="0" w:space="0" w:color="auto"/>
              </w:divBdr>
            </w:div>
            <w:div w:id="515508590">
              <w:marLeft w:val="0"/>
              <w:marRight w:val="0"/>
              <w:marTop w:val="0"/>
              <w:marBottom w:val="0"/>
              <w:divBdr>
                <w:top w:val="none" w:sz="0" w:space="0" w:color="auto"/>
                <w:left w:val="none" w:sz="0" w:space="0" w:color="auto"/>
                <w:bottom w:val="none" w:sz="0" w:space="0" w:color="auto"/>
                <w:right w:val="none" w:sz="0" w:space="0" w:color="auto"/>
              </w:divBdr>
            </w:div>
            <w:div w:id="1240869765">
              <w:marLeft w:val="0"/>
              <w:marRight w:val="0"/>
              <w:marTop w:val="0"/>
              <w:marBottom w:val="0"/>
              <w:divBdr>
                <w:top w:val="none" w:sz="0" w:space="0" w:color="auto"/>
                <w:left w:val="none" w:sz="0" w:space="0" w:color="auto"/>
                <w:bottom w:val="none" w:sz="0" w:space="0" w:color="auto"/>
                <w:right w:val="none" w:sz="0" w:space="0" w:color="auto"/>
              </w:divBdr>
            </w:div>
            <w:div w:id="830412481">
              <w:marLeft w:val="0"/>
              <w:marRight w:val="0"/>
              <w:marTop w:val="0"/>
              <w:marBottom w:val="0"/>
              <w:divBdr>
                <w:top w:val="none" w:sz="0" w:space="0" w:color="auto"/>
                <w:left w:val="none" w:sz="0" w:space="0" w:color="auto"/>
                <w:bottom w:val="none" w:sz="0" w:space="0" w:color="auto"/>
                <w:right w:val="none" w:sz="0" w:space="0" w:color="auto"/>
              </w:divBdr>
            </w:div>
            <w:div w:id="21385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60508">
      <w:bodyDiv w:val="1"/>
      <w:marLeft w:val="0"/>
      <w:marRight w:val="0"/>
      <w:marTop w:val="0"/>
      <w:marBottom w:val="0"/>
      <w:divBdr>
        <w:top w:val="none" w:sz="0" w:space="0" w:color="auto"/>
        <w:left w:val="none" w:sz="0" w:space="0" w:color="auto"/>
        <w:bottom w:val="none" w:sz="0" w:space="0" w:color="auto"/>
        <w:right w:val="none" w:sz="0" w:space="0" w:color="auto"/>
      </w:divBdr>
      <w:divsChild>
        <w:div w:id="611282161">
          <w:marLeft w:val="0"/>
          <w:marRight w:val="0"/>
          <w:marTop w:val="0"/>
          <w:marBottom w:val="0"/>
          <w:divBdr>
            <w:top w:val="none" w:sz="0" w:space="0" w:color="auto"/>
            <w:left w:val="none" w:sz="0" w:space="0" w:color="auto"/>
            <w:bottom w:val="none" w:sz="0" w:space="0" w:color="auto"/>
            <w:right w:val="none" w:sz="0" w:space="0" w:color="auto"/>
          </w:divBdr>
          <w:divsChild>
            <w:div w:id="2068871834">
              <w:marLeft w:val="0"/>
              <w:marRight w:val="0"/>
              <w:marTop w:val="0"/>
              <w:marBottom w:val="0"/>
              <w:divBdr>
                <w:top w:val="none" w:sz="0" w:space="0" w:color="auto"/>
                <w:left w:val="none" w:sz="0" w:space="0" w:color="auto"/>
                <w:bottom w:val="none" w:sz="0" w:space="0" w:color="auto"/>
                <w:right w:val="none" w:sz="0" w:space="0" w:color="auto"/>
              </w:divBdr>
            </w:div>
            <w:div w:id="257493674">
              <w:marLeft w:val="0"/>
              <w:marRight w:val="0"/>
              <w:marTop w:val="0"/>
              <w:marBottom w:val="0"/>
              <w:divBdr>
                <w:top w:val="none" w:sz="0" w:space="0" w:color="auto"/>
                <w:left w:val="none" w:sz="0" w:space="0" w:color="auto"/>
                <w:bottom w:val="none" w:sz="0" w:space="0" w:color="auto"/>
                <w:right w:val="none" w:sz="0" w:space="0" w:color="auto"/>
              </w:divBdr>
            </w:div>
            <w:div w:id="330137537">
              <w:marLeft w:val="0"/>
              <w:marRight w:val="0"/>
              <w:marTop w:val="0"/>
              <w:marBottom w:val="0"/>
              <w:divBdr>
                <w:top w:val="none" w:sz="0" w:space="0" w:color="auto"/>
                <w:left w:val="none" w:sz="0" w:space="0" w:color="auto"/>
                <w:bottom w:val="none" w:sz="0" w:space="0" w:color="auto"/>
                <w:right w:val="none" w:sz="0" w:space="0" w:color="auto"/>
              </w:divBdr>
            </w:div>
            <w:div w:id="759790021">
              <w:marLeft w:val="0"/>
              <w:marRight w:val="0"/>
              <w:marTop w:val="0"/>
              <w:marBottom w:val="0"/>
              <w:divBdr>
                <w:top w:val="none" w:sz="0" w:space="0" w:color="auto"/>
                <w:left w:val="none" w:sz="0" w:space="0" w:color="auto"/>
                <w:bottom w:val="none" w:sz="0" w:space="0" w:color="auto"/>
                <w:right w:val="none" w:sz="0" w:space="0" w:color="auto"/>
              </w:divBdr>
            </w:div>
            <w:div w:id="339426843">
              <w:marLeft w:val="0"/>
              <w:marRight w:val="0"/>
              <w:marTop w:val="0"/>
              <w:marBottom w:val="0"/>
              <w:divBdr>
                <w:top w:val="none" w:sz="0" w:space="0" w:color="auto"/>
                <w:left w:val="none" w:sz="0" w:space="0" w:color="auto"/>
                <w:bottom w:val="none" w:sz="0" w:space="0" w:color="auto"/>
                <w:right w:val="none" w:sz="0" w:space="0" w:color="auto"/>
              </w:divBdr>
            </w:div>
            <w:div w:id="832335462">
              <w:marLeft w:val="0"/>
              <w:marRight w:val="0"/>
              <w:marTop w:val="0"/>
              <w:marBottom w:val="0"/>
              <w:divBdr>
                <w:top w:val="none" w:sz="0" w:space="0" w:color="auto"/>
                <w:left w:val="none" w:sz="0" w:space="0" w:color="auto"/>
                <w:bottom w:val="none" w:sz="0" w:space="0" w:color="auto"/>
                <w:right w:val="none" w:sz="0" w:space="0" w:color="auto"/>
              </w:divBdr>
            </w:div>
            <w:div w:id="1983004443">
              <w:marLeft w:val="0"/>
              <w:marRight w:val="0"/>
              <w:marTop w:val="0"/>
              <w:marBottom w:val="0"/>
              <w:divBdr>
                <w:top w:val="none" w:sz="0" w:space="0" w:color="auto"/>
                <w:left w:val="none" w:sz="0" w:space="0" w:color="auto"/>
                <w:bottom w:val="none" w:sz="0" w:space="0" w:color="auto"/>
                <w:right w:val="none" w:sz="0" w:space="0" w:color="auto"/>
              </w:divBdr>
            </w:div>
            <w:div w:id="243343422">
              <w:marLeft w:val="0"/>
              <w:marRight w:val="0"/>
              <w:marTop w:val="0"/>
              <w:marBottom w:val="0"/>
              <w:divBdr>
                <w:top w:val="none" w:sz="0" w:space="0" w:color="auto"/>
                <w:left w:val="none" w:sz="0" w:space="0" w:color="auto"/>
                <w:bottom w:val="none" w:sz="0" w:space="0" w:color="auto"/>
                <w:right w:val="none" w:sz="0" w:space="0" w:color="auto"/>
              </w:divBdr>
            </w:div>
            <w:div w:id="235017910">
              <w:marLeft w:val="0"/>
              <w:marRight w:val="0"/>
              <w:marTop w:val="0"/>
              <w:marBottom w:val="0"/>
              <w:divBdr>
                <w:top w:val="none" w:sz="0" w:space="0" w:color="auto"/>
                <w:left w:val="none" w:sz="0" w:space="0" w:color="auto"/>
                <w:bottom w:val="none" w:sz="0" w:space="0" w:color="auto"/>
                <w:right w:val="none" w:sz="0" w:space="0" w:color="auto"/>
              </w:divBdr>
            </w:div>
            <w:div w:id="14789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3258">
      <w:bodyDiv w:val="1"/>
      <w:marLeft w:val="0"/>
      <w:marRight w:val="0"/>
      <w:marTop w:val="0"/>
      <w:marBottom w:val="0"/>
      <w:divBdr>
        <w:top w:val="none" w:sz="0" w:space="0" w:color="auto"/>
        <w:left w:val="none" w:sz="0" w:space="0" w:color="auto"/>
        <w:bottom w:val="none" w:sz="0" w:space="0" w:color="auto"/>
        <w:right w:val="none" w:sz="0" w:space="0" w:color="auto"/>
      </w:divBdr>
      <w:divsChild>
        <w:div w:id="258610208">
          <w:marLeft w:val="0"/>
          <w:marRight w:val="0"/>
          <w:marTop w:val="0"/>
          <w:marBottom w:val="0"/>
          <w:divBdr>
            <w:top w:val="none" w:sz="0" w:space="0" w:color="auto"/>
            <w:left w:val="none" w:sz="0" w:space="0" w:color="auto"/>
            <w:bottom w:val="none" w:sz="0" w:space="0" w:color="auto"/>
            <w:right w:val="none" w:sz="0" w:space="0" w:color="auto"/>
          </w:divBdr>
          <w:divsChild>
            <w:div w:id="1093863835">
              <w:marLeft w:val="0"/>
              <w:marRight w:val="0"/>
              <w:marTop w:val="0"/>
              <w:marBottom w:val="0"/>
              <w:divBdr>
                <w:top w:val="none" w:sz="0" w:space="0" w:color="auto"/>
                <w:left w:val="none" w:sz="0" w:space="0" w:color="auto"/>
                <w:bottom w:val="none" w:sz="0" w:space="0" w:color="auto"/>
                <w:right w:val="none" w:sz="0" w:space="0" w:color="auto"/>
              </w:divBdr>
            </w:div>
            <w:div w:id="38435633">
              <w:marLeft w:val="0"/>
              <w:marRight w:val="0"/>
              <w:marTop w:val="0"/>
              <w:marBottom w:val="0"/>
              <w:divBdr>
                <w:top w:val="none" w:sz="0" w:space="0" w:color="auto"/>
                <w:left w:val="none" w:sz="0" w:space="0" w:color="auto"/>
                <w:bottom w:val="none" w:sz="0" w:space="0" w:color="auto"/>
                <w:right w:val="none" w:sz="0" w:space="0" w:color="auto"/>
              </w:divBdr>
            </w:div>
            <w:div w:id="8153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2568">
      <w:bodyDiv w:val="1"/>
      <w:marLeft w:val="0"/>
      <w:marRight w:val="0"/>
      <w:marTop w:val="0"/>
      <w:marBottom w:val="0"/>
      <w:divBdr>
        <w:top w:val="none" w:sz="0" w:space="0" w:color="auto"/>
        <w:left w:val="none" w:sz="0" w:space="0" w:color="auto"/>
        <w:bottom w:val="none" w:sz="0" w:space="0" w:color="auto"/>
        <w:right w:val="none" w:sz="0" w:space="0" w:color="auto"/>
      </w:divBdr>
    </w:div>
    <w:div w:id="725571389">
      <w:bodyDiv w:val="1"/>
      <w:marLeft w:val="0"/>
      <w:marRight w:val="0"/>
      <w:marTop w:val="0"/>
      <w:marBottom w:val="0"/>
      <w:divBdr>
        <w:top w:val="none" w:sz="0" w:space="0" w:color="auto"/>
        <w:left w:val="none" w:sz="0" w:space="0" w:color="auto"/>
        <w:bottom w:val="none" w:sz="0" w:space="0" w:color="auto"/>
        <w:right w:val="none" w:sz="0" w:space="0" w:color="auto"/>
      </w:divBdr>
      <w:divsChild>
        <w:div w:id="577902243">
          <w:blockQuote w:val="1"/>
          <w:marLeft w:val="0"/>
          <w:marRight w:val="0"/>
          <w:marTop w:val="0"/>
          <w:marBottom w:val="240"/>
          <w:divBdr>
            <w:top w:val="none" w:sz="0" w:space="0" w:color="auto"/>
            <w:left w:val="single" w:sz="24" w:space="12" w:color="DFE2E5"/>
            <w:bottom w:val="none" w:sz="0" w:space="0" w:color="auto"/>
            <w:right w:val="none" w:sz="0" w:space="0" w:color="auto"/>
          </w:divBdr>
        </w:div>
        <w:div w:id="2097827466">
          <w:blockQuote w:val="1"/>
          <w:marLeft w:val="0"/>
          <w:marRight w:val="0"/>
          <w:marTop w:val="0"/>
          <w:marBottom w:val="240"/>
          <w:divBdr>
            <w:top w:val="none" w:sz="0" w:space="0" w:color="auto"/>
            <w:left w:val="single" w:sz="24" w:space="12" w:color="DFE2E5"/>
            <w:bottom w:val="none" w:sz="0" w:space="0" w:color="auto"/>
            <w:right w:val="none" w:sz="0" w:space="0" w:color="auto"/>
          </w:divBdr>
        </w:div>
        <w:div w:id="713621704">
          <w:blockQuote w:val="1"/>
          <w:marLeft w:val="0"/>
          <w:marRight w:val="0"/>
          <w:marTop w:val="0"/>
          <w:marBottom w:val="240"/>
          <w:divBdr>
            <w:top w:val="none" w:sz="0" w:space="0" w:color="auto"/>
            <w:left w:val="single" w:sz="24" w:space="12" w:color="DFE2E5"/>
            <w:bottom w:val="none" w:sz="0" w:space="0" w:color="auto"/>
            <w:right w:val="none" w:sz="0" w:space="0" w:color="auto"/>
          </w:divBdr>
        </w:div>
        <w:div w:id="78546865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864174939">
      <w:bodyDiv w:val="1"/>
      <w:marLeft w:val="0"/>
      <w:marRight w:val="0"/>
      <w:marTop w:val="0"/>
      <w:marBottom w:val="0"/>
      <w:divBdr>
        <w:top w:val="none" w:sz="0" w:space="0" w:color="auto"/>
        <w:left w:val="none" w:sz="0" w:space="0" w:color="auto"/>
        <w:bottom w:val="none" w:sz="0" w:space="0" w:color="auto"/>
        <w:right w:val="none" w:sz="0" w:space="0" w:color="auto"/>
      </w:divBdr>
      <w:divsChild>
        <w:div w:id="1415085613">
          <w:marLeft w:val="0"/>
          <w:marRight w:val="0"/>
          <w:marTop w:val="0"/>
          <w:marBottom w:val="0"/>
          <w:divBdr>
            <w:top w:val="none" w:sz="0" w:space="0" w:color="auto"/>
            <w:left w:val="none" w:sz="0" w:space="0" w:color="auto"/>
            <w:bottom w:val="none" w:sz="0" w:space="0" w:color="auto"/>
            <w:right w:val="none" w:sz="0" w:space="0" w:color="auto"/>
          </w:divBdr>
          <w:divsChild>
            <w:div w:id="1688483813">
              <w:marLeft w:val="0"/>
              <w:marRight w:val="0"/>
              <w:marTop w:val="0"/>
              <w:marBottom w:val="0"/>
              <w:divBdr>
                <w:top w:val="none" w:sz="0" w:space="0" w:color="auto"/>
                <w:left w:val="none" w:sz="0" w:space="0" w:color="auto"/>
                <w:bottom w:val="none" w:sz="0" w:space="0" w:color="auto"/>
                <w:right w:val="none" w:sz="0" w:space="0" w:color="auto"/>
              </w:divBdr>
            </w:div>
            <w:div w:id="1436906406">
              <w:marLeft w:val="0"/>
              <w:marRight w:val="0"/>
              <w:marTop w:val="0"/>
              <w:marBottom w:val="0"/>
              <w:divBdr>
                <w:top w:val="none" w:sz="0" w:space="0" w:color="auto"/>
                <w:left w:val="none" w:sz="0" w:space="0" w:color="auto"/>
                <w:bottom w:val="none" w:sz="0" w:space="0" w:color="auto"/>
                <w:right w:val="none" w:sz="0" w:space="0" w:color="auto"/>
              </w:divBdr>
            </w:div>
            <w:div w:id="1401368852">
              <w:marLeft w:val="0"/>
              <w:marRight w:val="0"/>
              <w:marTop w:val="0"/>
              <w:marBottom w:val="0"/>
              <w:divBdr>
                <w:top w:val="none" w:sz="0" w:space="0" w:color="auto"/>
                <w:left w:val="none" w:sz="0" w:space="0" w:color="auto"/>
                <w:bottom w:val="none" w:sz="0" w:space="0" w:color="auto"/>
                <w:right w:val="none" w:sz="0" w:space="0" w:color="auto"/>
              </w:divBdr>
            </w:div>
            <w:div w:id="1443067435">
              <w:marLeft w:val="0"/>
              <w:marRight w:val="0"/>
              <w:marTop w:val="0"/>
              <w:marBottom w:val="0"/>
              <w:divBdr>
                <w:top w:val="none" w:sz="0" w:space="0" w:color="auto"/>
                <w:left w:val="none" w:sz="0" w:space="0" w:color="auto"/>
                <w:bottom w:val="none" w:sz="0" w:space="0" w:color="auto"/>
                <w:right w:val="none" w:sz="0" w:space="0" w:color="auto"/>
              </w:divBdr>
            </w:div>
            <w:div w:id="128861618">
              <w:marLeft w:val="0"/>
              <w:marRight w:val="0"/>
              <w:marTop w:val="0"/>
              <w:marBottom w:val="0"/>
              <w:divBdr>
                <w:top w:val="none" w:sz="0" w:space="0" w:color="auto"/>
                <w:left w:val="none" w:sz="0" w:space="0" w:color="auto"/>
                <w:bottom w:val="none" w:sz="0" w:space="0" w:color="auto"/>
                <w:right w:val="none" w:sz="0" w:space="0" w:color="auto"/>
              </w:divBdr>
            </w:div>
            <w:div w:id="1770082049">
              <w:marLeft w:val="0"/>
              <w:marRight w:val="0"/>
              <w:marTop w:val="0"/>
              <w:marBottom w:val="0"/>
              <w:divBdr>
                <w:top w:val="none" w:sz="0" w:space="0" w:color="auto"/>
                <w:left w:val="none" w:sz="0" w:space="0" w:color="auto"/>
                <w:bottom w:val="none" w:sz="0" w:space="0" w:color="auto"/>
                <w:right w:val="none" w:sz="0" w:space="0" w:color="auto"/>
              </w:divBdr>
            </w:div>
            <w:div w:id="1822111061">
              <w:marLeft w:val="0"/>
              <w:marRight w:val="0"/>
              <w:marTop w:val="0"/>
              <w:marBottom w:val="0"/>
              <w:divBdr>
                <w:top w:val="none" w:sz="0" w:space="0" w:color="auto"/>
                <w:left w:val="none" w:sz="0" w:space="0" w:color="auto"/>
                <w:bottom w:val="none" w:sz="0" w:space="0" w:color="auto"/>
                <w:right w:val="none" w:sz="0" w:space="0" w:color="auto"/>
              </w:divBdr>
            </w:div>
            <w:div w:id="504516120">
              <w:marLeft w:val="0"/>
              <w:marRight w:val="0"/>
              <w:marTop w:val="0"/>
              <w:marBottom w:val="0"/>
              <w:divBdr>
                <w:top w:val="none" w:sz="0" w:space="0" w:color="auto"/>
                <w:left w:val="none" w:sz="0" w:space="0" w:color="auto"/>
                <w:bottom w:val="none" w:sz="0" w:space="0" w:color="auto"/>
                <w:right w:val="none" w:sz="0" w:space="0" w:color="auto"/>
              </w:divBdr>
            </w:div>
            <w:div w:id="492455497">
              <w:marLeft w:val="0"/>
              <w:marRight w:val="0"/>
              <w:marTop w:val="0"/>
              <w:marBottom w:val="0"/>
              <w:divBdr>
                <w:top w:val="none" w:sz="0" w:space="0" w:color="auto"/>
                <w:left w:val="none" w:sz="0" w:space="0" w:color="auto"/>
                <w:bottom w:val="none" w:sz="0" w:space="0" w:color="auto"/>
                <w:right w:val="none" w:sz="0" w:space="0" w:color="auto"/>
              </w:divBdr>
            </w:div>
            <w:div w:id="1884782181">
              <w:marLeft w:val="0"/>
              <w:marRight w:val="0"/>
              <w:marTop w:val="0"/>
              <w:marBottom w:val="0"/>
              <w:divBdr>
                <w:top w:val="none" w:sz="0" w:space="0" w:color="auto"/>
                <w:left w:val="none" w:sz="0" w:space="0" w:color="auto"/>
                <w:bottom w:val="none" w:sz="0" w:space="0" w:color="auto"/>
                <w:right w:val="none" w:sz="0" w:space="0" w:color="auto"/>
              </w:divBdr>
            </w:div>
            <w:div w:id="231353761">
              <w:marLeft w:val="0"/>
              <w:marRight w:val="0"/>
              <w:marTop w:val="0"/>
              <w:marBottom w:val="0"/>
              <w:divBdr>
                <w:top w:val="none" w:sz="0" w:space="0" w:color="auto"/>
                <w:left w:val="none" w:sz="0" w:space="0" w:color="auto"/>
                <w:bottom w:val="none" w:sz="0" w:space="0" w:color="auto"/>
                <w:right w:val="none" w:sz="0" w:space="0" w:color="auto"/>
              </w:divBdr>
            </w:div>
            <w:div w:id="308941710">
              <w:marLeft w:val="0"/>
              <w:marRight w:val="0"/>
              <w:marTop w:val="0"/>
              <w:marBottom w:val="0"/>
              <w:divBdr>
                <w:top w:val="none" w:sz="0" w:space="0" w:color="auto"/>
                <w:left w:val="none" w:sz="0" w:space="0" w:color="auto"/>
                <w:bottom w:val="none" w:sz="0" w:space="0" w:color="auto"/>
                <w:right w:val="none" w:sz="0" w:space="0" w:color="auto"/>
              </w:divBdr>
            </w:div>
            <w:div w:id="1003439871">
              <w:marLeft w:val="0"/>
              <w:marRight w:val="0"/>
              <w:marTop w:val="0"/>
              <w:marBottom w:val="0"/>
              <w:divBdr>
                <w:top w:val="none" w:sz="0" w:space="0" w:color="auto"/>
                <w:left w:val="none" w:sz="0" w:space="0" w:color="auto"/>
                <w:bottom w:val="none" w:sz="0" w:space="0" w:color="auto"/>
                <w:right w:val="none" w:sz="0" w:space="0" w:color="auto"/>
              </w:divBdr>
            </w:div>
            <w:div w:id="1392272549">
              <w:marLeft w:val="0"/>
              <w:marRight w:val="0"/>
              <w:marTop w:val="0"/>
              <w:marBottom w:val="0"/>
              <w:divBdr>
                <w:top w:val="none" w:sz="0" w:space="0" w:color="auto"/>
                <w:left w:val="none" w:sz="0" w:space="0" w:color="auto"/>
                <w:bottom w:val="none" w:sz="0" w:space="0" w:color="auto"/>
                <w:right w:val="none" w:sz="0" w:space="0" w:color="auto"/>
              </w:divBdr>
            </w:div>
            <w:div w:id="1086340930">
              <w:marLeft w:val="0"/>
              <w:marRight w:val="0"/>
              <w:marTop w:val="0"/>
              <w:marBottom w:val="0"/>
              <w:divBdr>
                <w:top w:val="none" w:sz="0" w:space="0" w:color="auto"/>
                <w:left w:val="none" w:sz="0" w:space="0" w:color="auto"/>
                <w:bottom w:val="none" w:sz="0" w:space="0" w:color="auto"/>
                <w:right w:val="none" w:sz="0" w:space="0" w:color="auto"/>
              </w:divBdr>
            </w:div>
            <w:div w:id="1396270939">
              <w:marLeft w:val="0"/>
              <w:marRight w:val="0"/>
              <w:marTop w:val="0"/>
              <w:marBottom w:val="0"/>
              <w:divBdr>
                <w:top w:val="none" w:sz="0" w:space="0" w:color="auto"/>
                <w:left w:val="none" w:sz="0" w:space="0" w:color="auto"/>
                <w:bottom w:val="none" w:sz="0" w:space="0" w:color="auto"/>
                <w:right w:val="none" w:sz="0" w:space="0" w:color="auto"/>
              </w:divBdr>
            </w:div>
            <w:div w:id="1052269990">
              <w:marLeft w:val="0"/>
              <w:marRight w:val="0"/>
              <w:marTop w:val="0"/>
              <w:marBottom w:val="0"/>
              <w:divBdr>
                <w:top w:val="none" w:sz="0" w:space="0" w:color="auto"/>
                <w:left w:val="none" w:sz="0" w:space="0" w:color="auto"/>
                <w:bottom w:val="none" w:sz="0" w:space="0" w:color="auto"/>
                <w:right w:val="none" w:sz="0" w:space="0" w:color="auto"/>
              </w:divBdr>
            </w:div>
            <w:div w:id="1084496241">
              <w:marLeft w:val="0"/>
              <w:marRight w:val="0"/>
              <w:marTop w:val="0"/>
              <w:marBottom w:val="0"/>
              <w:divBdr>
                <w:top w:val="none" w:sz="0" w:space="0" w:color="auto"/>
                <w:left w:val="none" w:sz="0" w:space="0" w:color="auto"/>
                <w:bottom w:val="none" w:sz="0" w:space="0" w:color="auto"/>
                <w:right w:val="none" w:sz="0" w:space="0" w:color="auto"/>
              </w:divBdr>
            </w:div>
            <w:div w:id="28379390">
              <w:marLeft w:val="0"/>
              <w:marRight w:val="0"/>
              <w:marTop w:val="0"/>
              <w:marBottom w:val="0"/>
              <w:divBdr>
                <w:top w:val="none" w:sz="0" w:space="0" w:color="auto"/>
                <w:left w:val="none" w:sz="0" w:space="0" w:color="auto"/>
                <w:bottom w:val="none" w:sz="0" w:space="0" w:color="auto"/>
                <w:right w:val="none" w:sz="0" w:space="0" w:color="auto"/>
              </w:divBdr>
            </w:div>
            <w:div w:id="342130677">
              <w:marLeft w:val="0"/>
              <w:marRight w:val="0"/>
              <w:marTop w:val="0"/>
              <w:marBottom w:val="0"/>
              <w:divBdr>
                <w:top w:val="none" w:sz="0" w:space="0" w:color="auto"/>
                <w:left w:val="none" w:sz="0" w:space="0" w:color="auto"/>
                <w:bottom w:val="none" w:sz="0" w:space="0" w:color="auto"/>
                <w:right w:val="none" w:sz="0" w:space="0" w:color="auto"/>
              </w:divBdr>
            </w:div>
            <w:div w:id="12867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0593">
      <w:bodyDiv w:val="1"/>
      <w:marLeft w:val="0"/>
      <w:marRight w:val="0"/>
      <w:marTop w:val="0"/>
      <w:marBottom w:val="0"/>
      <w:divBdr>
        <w:top w:val="none" w:sz="0" w:space="0" w:color="auto"/>
        <w:left w:val="none" w:sz="0" w:space="0" w:color="auto"/>
        <w:bottom w:val="none" w:sz="0" w:space="0" w:color="auto"/>
        <w:right w:val="none" w:sz="0" w:space="0" w:color="auto"/>
      </w:divBdr>
    </w:div>
    <w:div w:id="1078987908">
      <w:bodyDiv w:val="1"/>
      <w:marLeft w:val="0"/>
      <w:marRight w:val="0"/>
      <w:marTop w:val="0"/>
      <w:marBottom w:val="0"/>
      <w:divBdr>
        <w:top w:val="none" w:sz="0" w:space="0" w:color="auto"/>
        <w:left w:val="none" w:sz="0" w:space="0" w:color="auto"/>
        <w:bottom w:val="none" w:sz="0" w:space="0" w:color="auto"/>
        <w:right w:val="none" w:sz="0" w:space="0" w:color="auto"/>
      </w:divBdr>
      <w:divsChild>
        <w:div w:id="896818971">
          <w:marLeft w:val="0"/>
          <w:marRight w:val="0"/>
          <w:marTop w:val="0"/>
          <w:marBottom w:val="0"/>
          <w:divBdr>
            <w:top w:val="none" w:sz="0" w:space="0" w:color="auto"/>
            <w:left w:val="none" w:sz="0" w:space="0" w:color="auto"/>
            <w:bottom w:val="none" w:sz="0" w:space="0" w:color="auto"/>
            <w:right w:val="none" w:sz="0" w:space="0" w:color="auto"/>
          </w:divBdr>
          <w:divsChild>
            <w:div w:id="790634106">
              <w:marLeft w:val="0"/>
              <w:marRight w:val="0"/>
              <w:marTop w:val="0"/>
              <w:marBottom w:val="0"/>
              <w:divBdr>
                <w:top w:val="none" w:sz="0" w:space="0" w:color="auto"/>
                <w:left w:val="none" w:sz="0" w:space="0" w:color="auto"/>
                <w:bottom w:val="none" w:sz="0" w:space="0" w:color="auto"/>
                <w:right w:val="none" w:sz="0" w:space="0" w:color="auto"/>
              </w:divBdr>
            </w:div>
            <w:div w:id="776104200">
              <w:marLeft w:val="0"/>
              <w:marRight w:val="0"/>
              <w:marTop w:val="0"/>
              <w:marBottom w:val="0"/>
              <w:divBdr>
                <w:top w:val="none" w:sz="0" w:space="0" w:color="auto"/>
                <w:left w:val="none" w:sz="0" w:space="0" w:color="auto"/>
                <w:bottom w:val="none" w:sz="0" w:space="0" w:color="auto"/>
                <w:right w:val="none" w:sz="0" w:space="0" w:color="auto"/>
              </w:divBdr>
            </w:div>
            <w:div w:id="203753821">
              <w:marLeft w:val="0"/>
              <w:marRight w:val="0"/>
              <w:marTop w:val="0"/>
              <w:marBottom w:val="0"/>
              <w:divBdr>
                <w:top w:val="none" w:sz="0" w:space="0" w:color="auto"/>
                <w:left w:val="none" w:sz="0" w:space="0" w:color="auto"/>
                <w:bottom w:val="none" w:sz="0" w:space="0" w:color="auto"/>
                <w:right w:val="none" w:sz="0" w:space="0" w:color="auto"/>
              </w:divBdr>
            </w:div>
            <w:div w:id="751198532">
              <w:marLeft w:val="0"/>
              <w:marRight w:val="0"/>
              <w:marTop w:val="0"/>
              <w:marBottom w:val="0"/>
              <w:divBdr>
                <w:top w:val="none" w:sz="0" w:space="0" w:color="auto"/>
                <w:left w:val="none" w:sz="0" w:space="0" w:color="auto"/>
                <w:bottom w:val="none" w:sz="0" w:space="0" w:color="auto"/>
                <w:right w:val="none" w:sz="0" w:space="0" w:color="auto"/>
              </w:divBdr>
            </w:div>
            <w:div w:id="490677558">
              <w:marLeft w:val="0"/>
              <w:marRight w:val="0"/>
              <w:marTop w:val="0"/>
              <w:marBottom w:val="0"/>
              <w:divBdr>
                <w:top w:val="none" w:sz="0" w:space="0" w:color="auto"/>
                <w:left w:val="none" w:sz="0" w:space="0" w:color="auto"/>
                <w:bottom w:val="none" w:sz="0" w:space="0" w:color="auto"/>
                <w:right w:val="none" w:sz="0" w:space="0" w:color="auto"/>
              </w:divBdr>
            </w:div>
            <w:div w:id="475683233">
              <w:marLeft w:val="0"/>
              <w:marRight w:val="0"/>
              <w:marTop w:val="0"/>
              <w:marBottom w:val="0"/>
              <w:divBdr>
                <w:top w:val="none" w:sz="0" w:space="0" w:color="auto"/>
                <w:left w:val="none" w:sz="0" w:space="0" w:color="auto"/>
                <w:bottom w:val="none" w:sz="0" w:space="0" w:color="auto"/>
                <w:right w:val="none" w:sz="0" w:space="0" w:color="auto"/>
              </w:divBdr>
            </w:div>
            <w:div w:id="707032163">
              <w:marLeft w:val="0"/>
              <w:marRight w:val="0"/>
              <w:marTop w:val="0"/>
              <w:marBottom w:val="0"/>
              <w:divBdr>
                <w:top w:val="none" w:sz="0" w:space="0" w:color="auto"/>
                <w:left w:val="none" w:sz="0" w:space="0" w:color="auto"/>
                <w:bottom w:val="none" w:sz="0" w:space="0" w:color="auto"/>
                <w:right w:val="none" w:sz="0" w:space="0" w:color="auto"/>
              </w:divBdr>
            </w:div>
            <w:div w:id="467430526">
              <w:marLeft w:val="0"/>
              <w:marRight w:val="0"/>
              <w:marTop w:val="0"/>
              <w:marBottom w:val="0"/>
              <w:divBdr>
                <w:top w:val="none" w:sz="0" w:space="0" w:color="auto"/>
                <w:left w:val="none" w:sz="0" w:space="0" w:color="auto"/>
                <w:bottom w:val="none" w:sz="0" w:space="0" w:color="auto"/>
                <w:right w:val="none" w:sz="0" w:space="0" w:color="auto"/>
              </w:divBdr>
            </w:div>
            <w:div w:id="918635979">
              <w:marLeft w:val="0"/>
              <w:marRight w:val="0"/>
              <w:marTop w:val="0"/>
              <w:marBottom w:val="0"/>
              <w:divBdr>
                <w:top w:val="none" w:sz="0" w:space="0" w:color="auto"/>
                <w:left w:val="none" w:sz="0" w:space="0" w:color="auto"/>
                <w:bottom w:val="none" w:sz="0" w:space="0" w:color="auto"/>
                <w:right w:val="none" w:sz="0" w:space="0" w:color="auto"/>
              </w:divBdr>
            </w:div>
            <w:div w:id="268856573">
              <w:marLeft w:val="0"/>
              <w:marRight w:val="0"/>
              <w:marTop w:val="0"/>
              <w:marBottom w:val="0"/>
              <w:divBdr>
                <w:top w:val="none" w:sz="0" w:space="0" w:color="auto"/>
                <w:left w:val="none" w:sz="0" w:space="0" w:color="auto"/>
                <w:bottom w:val="none" w:sz="0" w:space="0" w:color="auto"/>
                <w:right w:val="none" w:sz="0" w:space="0" w:color="auto"/>
              </w:divBdr>
            </w:div>
            <w:div w:id="1552959828">
              <w:marLeft w:val="0"/>
              <w:marRight w:val="0"/>
              <w:marTop w:val="0"/>
              <w:marBottom w:val="0"/>
              <w:divBdr>
                <w:top w:val="none" w:sz="0" w:space="0" w:color="auto"/>
                <w:left w:val="none" w:sz="0" w:space="0" w:color="auto"/>
                <w:bottom w:val="none" w:sz="0" w:space="0" w:color="auto"/>
                <w:right w:val="none" w:sz="0" w:space="0" w:color="auto"/>
              </w:divBdr>
            </w:div>
            <w:div w:id="93922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3290">
      <w:bodyDiv w:val="1"/>
      <w:marLeft w:val="0"/>
      <w:marRight w:val="0"/>
      <w:marTop w:val="0"/>
      <w:marBottom w:val="0"/>
      <w:divBdr>
        <w:top w:val="none" w:sz="0" w:space="0" w:color="auto"/>
        <w:left w:val="none" w:sz="0" w:space="0" w:color="auto"/>
        <w:bottom w:val="none" w:sz="0" w:space="0" w:color="auto"/>
        <w:right w:val="none" w:sz="0" w:space="0" w:color="auto"/>
      </w:divBdr>
    </w:div>
    <w:div w:id="1152869263">
      <w:bodyDiv w:val="1"/>
      <w:marLeft w:val="0"/>
      <w:marRight w:val="0"/>
      <w:marTop w:val="0"/>
      <w:marBottom w:val="0"/>
      <w:divBdr>
        <w:top w:val="none" w:sz="0" w:space="0" w:color="auto"/>
        <w:left w:val="none" w:sz="0" w:space="0" w:color="auto"/>
        <w:bottom w:val="none" w:sz="0" w:space="0" w:color="auto"/>
        <w:right w:val="none" w:sz="0" w:space="0" w:color="auto"/>
      </w:divBdr>
    </w:div>
    <w:div w:id="1261643188">
      <w:bodyDiv w:val="1"/>
      <w:marLeft w:val="0"/>
      <w:marRight w:val="0"/>
      <w:marTop w:val="0"/>
      <w:marBottom w:val="0"/>
      <w:divBdr>
        <w:top w:val="none" w:sz="0" w:space="0" w:color="auto"/>
        <w:left w:val="none" w:sz="0" w:space="0" w:color="auto"/>
        <w:bottom w:val="none" w:sz="0" w:space="0" w:color="auto"/>
        <w:right w:val="none" w:sz="0" w:space="0" w:color="auto"/>
      </w:divBdr>
      <w:divsChild>
        <w:div w:id="203904375">
          <w:marLeft w:val="0"/>
          <w:marRight w:val="0"/>
          <w:marTop w:val="0"/>
          <w:marBottom w:val="0"/>
          <w:divBdr>
            <w:top w:val="none" w:sz="0" w:space="0" w:color="auto"/>
            <w:left w:val="none" w:sz="0" w:space="0" w:color="auto"/>
            <w:bottom w:val="none" w:sz="0" w:space="0" w:color="auto"/>
            <w:right w:val="none" w:sz="0" w:space="0" w:color="auto"/>
          </w:divBdr>
          <w:divsChild>
            <w:div w:id="624046320">
              <w:marLeft w:val="0"/>
              <w:marRight w:val="0"/>
              <w:marTop w:val="0"/>
              <w:marBottom w:val="0"/>
              <w:divBdr>
                <w:top w:val="none" w:sz="0" w:space="0" w:color="auto"/>
                <w:left w:val="none" w:sz="0" w:space="0" w:color="auto"/>
                <w:bottom w:val="none" w:sz="0" w:space="0" w:color="auto"/>
                <w:right w:val="none" w:sz="0" w:space="0" w:color="auto"/>
              </w:divBdr>
            </w:div>
            <w:div w:id="1793014966">
              <w:marLeft w:val="0"/>
              <w:marRight w:val="0"/>
              <w:marTop w:val="0"/>
              <w:marBottom w:val="0"/>
              <w:divBdr>
                <w:top w:val="none" w:sz="0" w:space="0" w:color="auto"/>
                <w:left w:val="none" w:sz="0" w:space="0" w:color="auto"/>
                <w:bottom w:val="none" w:sz="0" w:space="0" w:color="auto"/>
                <w:right w:val="none" w:sz="0" w:space="0" w:color="auto"/>
              </w:divBdr>
            </w:div>
            <w:div w:id="933519454">
              <w:marLeft w:val="0"/>
              <w:marRight w:val="0"/>
              <w:marTop w:val="0"/>
              <w:marBottom w:val="0"/>
              <w:divBdr>
                <w:top w:val="none" w:sz="0" w:space="0" w:color="auto"/>
                <w:left w:val="none" w:sz="0" w:space="0" w:color="auto"/>
                <w:bottom w:val="none" w:sz="0" w:space="0" w:color="auto"/>
                <w:right w:val="none" w:sz="0" w:space="0" w:color="auto"/>
              </w:divBdr>
            </w:div>
            <w:div w:id="614601301">
              <w:marLeft w:val="0"/>
              <w:marRight w:val="0"/>
              <w:marTop w:val="0"/>
              <w:marBottom w:val="0"/>
              <w:divBdr>
                <w:top w:val="none" w:sz="0" w:space="0" w:color="auto"/>
                <w:left w:val="none" w:sz="0" w:space="0" w:color="auto"/>
                <w:bottom w:val="none" w:sz="0" w:space="0" w:color="auto"/>
                <w:right w:val="none" w:sz="0" w:space="0" w:color="auto"/>
              </w:divBdr>
            </w:div>
            <w:div w:id="1647541586">
              <w:marLeft w:val="0"/>
              <w:marRight w:val="0"/>
              <w:marTop w:val="0"/>
              <w:marBottom w:val="0"/>
              <w:divBdr>
                <w:top w:val="none" w:sz="0" w:space="0" w:color="auto"/>
                <w:left w:val="none" w:sz="0" w:space="0" w:color="auto"/>
                <w:bottom w:val="none" w:sz="0" w:space="0" w:color="auto"/>
                <w:right w:val="none" w:sz="0" w:space="0" w:color="auto"/>
              </w:divBdr>
            </w:div>
            <w:div w:id="140957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3602">
      <w:bodyDiv w:val="1"/>
      <w:marLeft w:val="0"/>
      <w:marRight w:val="0"/>
      <w:marTop w:val="0"/>
      <w:marBottom w:val="0"/>
      <w:divBdr>
        <w:top w:val="none" w:sz="0" w:space="0" w:color="auto"/>
        <w:left w:val="none" w:sz="0" w:space="0" w:color="auto"/>
        <w:bottom w:val="none" w:sz="0" w:space="0" w:color="auto"/>
        <w:right w:val="none" w:sz="0" w:space="0" w:color="auto"/>
      </w:divBdr>
      <w:divsChild>
        <w:div w:id="661934301">
          <w:marLeft w:val="0"/>
          <w:marRight w:val="0"/>
          <w:marTop w:val="0"/>
          <w:marBottom w:val="0"/>
          <w:divBdr>
            <w:top w:val="none" w:sz="0" w:space="0" w:color="auto"/>
            <w:left w:val="none" w:sz="0" w:space="0" w:color="auto"/>
            <w:bottom w:val="none" w:sz="0" w:space="0" w:color="auto"/>
            <w:right w:val="none" w:sz="0" w:space="0" w:color="auto"/>
          </w:divBdr>
          <w:divsChild>
            <w:div w:id="432552718">
              <w:marLeft w:val="0"/>
              <w:marRight w:val="0"/>
              <w:marTop w:val="0"/>
              <w:marBottom w:val="0"/>
              <w:divBdr>
                <w:top w:val="none" w:sz="0" w:space="0" w:color="auto"/>
                <w:left w:val="none" w:sz="0" w:space="0" w:color="auto"/>
                <w:bottom w:val="none" w:sz="0" w:space="0" w:color="auto"/>
                <w:right w:val="none" w:sz="0" w:space="0" w:color="auto"/>
              </w:divBdr>
            </w:div>
            <w:div w:id="653488804">
              <w:marLeft w:val="0"/>
              <w:marRight w:val="0"/>
              <w:marTop w:val="0"/>
              <w:marBottom w:val="0"/>
              <w:divBdr>
                <w:top w:val="none" w:sz="0" w:space="0" w:color="auto"/>
                <w:left w:val="none" w:sz="0" w:space="0" w:color="auto"/>
                <w:bottom w:val="none" w:sz="0" w:space="0" w:color="auto"/>
                <w:right w:val="none" w:sz="0" w:space="0" w:color="auto"/>
              </w:divBdr>
            </w:div>
            <w:div w:id="498545722">
              <w:marLeft w:val="0"/>
              <w:marRight w:val="0"/>
              <w:marTop w:val="0"/>
              <w:marBottom w:val="0"/>
              <w:divBdr>
                <w:top w:val="none" w:sz="0" w:space="0" w:color="auto"/>
                <w:left w:val="none" w:sz="0" w:space="0" w:color="auto"/>
                <w:bottom w:val="none" w:sz="0" w:space="0" w:color="auto"/>
                <w:right w:val="none" w:sz="0" w:space="0" w:color="auto"/>
              </w:divBdr>
            </w:div>
            <w:div w:id="814570045">
              <w:marLeft w:val="0"/>
              <w:marRight w:val="0"/>
              <w:marTop w:val="0"/>
              <w:marBottom w:val="0"/>
              <w:divBdr>
                <w:top w:val="none" w:sz="0" w:space="0" w:color="auto"/>
                <w:left w:val="none" w:sz="0" w:space="0" w:color="auto"/>
                <w:bottom w:val="none" w:sz="0" w:space="0" w:color="auto"/>
                <w:right w:val="none" w:sz="0" w:space="0" w:color="auto"/>
              </w:divBdr>
            </w:div>
            <w:div w:id="1938171290">
              <w:marLeft w:val="0"/>
              <w:marRight w:val="0"/>
              <w:marTop w:val="0"/>
              <w:marBottom w:val="0"/>
              <w:divBdr>
                <w:top w:val="none" w:sz="0" w:space="0" w:color="auto"/>
                <w:left w:val="none" w:sz="0" w:space="0" w:color="auto"/>
                <w:bottom w:val="none" w:sz="0" w:space="0" w:color="auto"/>
                <w:right w:val="none" w:sz="0" w:space="0" w:color="auto"/>
              </w:divBdr>
            </w:div>
            <w:div w:id="433749658">
              <w:marLeft w:val="0"/>
              <w:marRight w:val="0"/>
              <w:marTop w:val="0"/>
              <w:marBottom w:val="0"/>
              <w:divBdr>
                <w:top w:val="none" w:sz="0" w:space="0" w:color="auto"/>
                <w:left w:val="none" w:sz="0" w:space="0" w:color="auto"/>
                <w:bottom w:val="none" w:sz="0" w:space="0" w:color="auto"/>
                <w:right w:val="none" w:sz="0" w:space="0" w:color="auto"/>
              </w:divBdr>
            </w:div>
            <w:div w:id="306281741">
              <w:marLeft w:val="0"/>
              <w:marRight w:val="0"/>
              <w:marTop w:val="0"/>
              <w:marBottom w:val="0"/>
              <w:divBdr>
                <w:top w:val="none" w:sz="0" w:space="0" w:color="auto"/>
                <w:left w:val="none" w:sz="0" w:space="0" w:color="auto"/>
                <w:bottom w:val="none" w:sz="0" w:space="0" w:color="auto"/>
                <w:right w:val="none" w:sz="0" w:space="0" w:color="auto"/>
              </w:divBdr>
            </w:div>
            <w:div w:id="2134900932">
              <w:marLeft w:val="0"/>
              <w:marRight w:val="0"/>
              <w:marTop w:val="0"/>
              <w:marBottom w:val="0"/>
              <w:divBdr>
                <w:top w:val="none" w:sz="0" w:space="0" w:color="auto"/>
                <w:left w:val="none" w:sz="0" w:space="0" w:color="auto"/>
                <w:bottom w:val="none" w:sz="0" w:space="0" w:color="auto"/>
                <w:right w:val="none" w:sz="0" w:space="0" w:color="auto"/>
              </w:divBdr>
            </w:div>
            <w:div w:id="1969387777">
              <w:marLeft w:val="0"/>
              <w:marRight w:val="0"/>
              <w:marTop w:val="0"/>
              <w:marBottom w:val="0"/>
              <w:divBdr>
                <w:top w:val="none" w:sz="0" w:space="0" w:color="auto"/>
                <w:left w:val="none" w:sz="0" w:space="0" w:color="auto"/>
                <w:bottom w:val="none" w:sz="0" w:space="0" w:color="auto"/>
                <w:right w:val="none" w:sz="0" w:space="0" w:color="auto"/>
              </w:divBdr>
            </w:div>
            <w:div w:id="14847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7347">
      <w:bodyDiv w:val="1"/>
      <w:marLeft w:val="0"/>
      <w:marRight w:val="0"/>
      <w:marTop w:val="0"/>
      <w:marBottom w:val="0"/>
      <w:divBdr>
        <w:top w:val="none" w:sz="0" w:space="0" w:color="auto"/>
        <w:left w:val="none" w:sz="0" w:space="0" w:color="auto"/>
        <w:bottom w:val="none" w:sz="0" w:space="0" w:color="auto"/>
        <w:right w:val="none" w:sz="0" w:space="0" w:color="auto"/>
      </w:divBdr>
      <w:divsChild>
        <w:div w:id="437218200">
          <w:marLeft w:val="0"/>
          <w:marRight w:val="0"/>
          <w:marTop w:val="0"/>
          <w:marBottom w:val="0"/>
          <w:divBdr>
            <w:top w:val="none" w:sz="0" w:space="0" w:color="auto"/>
            <w:left w:val="none" w:sz="0" w:space="0" w:color="auto"/>
            <w:bottom w:val="none" w:sz="0" w:space="0" w:color="auto"/>
            <w:right w:val="none" w:sz="0" w:space="0" w:color="auto"/>
          </w:divBdr>
          <w:divsChild>
            <w:div w:id="51543252">
              <w:marLeft w:val="0"/>
              <w:marRight w:val="0"/>
              <w:marTop w:val="0"/>
              <w:marBottom w:val="0"/>
              <w:divBdr>
                <w:top w:val="none" w:sz="0" w:space="0" w:color="auto"/>
                <w:left w:val="none" w:sz="0" w:space="0" w:color="auto"/>
                <w:bottom w:val="none" w:sz="0" w:space="0" w:color="auto"/>
                <w:right w:val="none" w:sz="0" w:space="0" w:color="auto"/>
              </w:divBdr>
            </w:div>
            <w:div w:id="1918780070">
              <w:marLeft w:val="0"/>
              <w:marRight w:val="0"/>
              <w:marTop w:val="0"/>
              <w:marBottom w:val="0"/>
              <w:divBdr>
                <w:top w:val="none" w:sz="0" w:space="0" w:color="auto"/>
                <w:left w:val="none" w:sz="0" w:space="0" w:color="auto"/>
                <w:bottom w:val="none" w:sz="0" w:space="0" w:color="auto"/>
                <w:right w:val="none" w:sz="0" w:space="0" w:color="auto"/>
              </w:divBdr>
            </w:div>
            <w:div w:id="1983462706">
              <w:marLeft w:val="0"/>
              <w:marRight w:val="0"/>
              <w:marTop w:val="0"/>
              <w:marBottom w:val="0"/>
              <w:divBdr>
                <w:top w:val="none" w:sz="0" w:space="0" w:color="auto"/>
                <w:left w:val="none" w:sz="0" w:space="0" w:color="auto"/>
                <w:bottom w:val="none" w:sz="0" w:space="0" w:color="auto"/>
                <w:right w:val="none" w:sz="0" w:space="0" w:color="auto"/>
              </w:divBdr>
            </w:div>
            <w:div w:id="1180199326">
              <w:marLeft w:val="0"/>
              <w:marRight w:val="0"/>
              <w:marTop w:val="0"/>
              <w:marBottom w:val="0"/>
              <w:divBdr>
                <w:top w:val="none" w:sz="0" w:space="0" w:color="auto"/>
                <w:left w:val="none" w:sz="0" w:space="0" w:color="auto"/>
                <w:bottom w:val="none" w:sz="0" w:space="0" w:color="auto"/>
                <w:right w:val="none" w:sz="0" w:space="0" w:color="auto"/>
              </w:divBdr>
            </w:div>
            <w:div w:id="1867980734">
              <w:marLeft w:val="0"/>
              <w:marRight w:val="0"/>
              <w:marTop w:val="0"/>
              <w:marBottom w:val="0"/>
              <w:divBdr>
                <w:top w:val="none" w:sz="0" w:space="0" w:color="auto"/>
                <w:left w:val="none" w:sz="0" w:space="0" w:color="auto"/>
                <w:bottom w:val="none" w:sz="0" w:space="0" w:color="auto"/>
                <w:right w:val="none" w:sz="0" w:space="0" w:color="auto"/>
              </w:divBdr>
            </w:div>
            <w:div w:id="15751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0604">
      <w:bodyDiv w:val="1"/>
      <w:marLeft w:val="0"/>
      <w:marRight w:val="0"/>
      <w:marTop w:val="0"/>
      <w:marBottom w:val="0"/>
      <w:divBdr>
        <w:top w:val="none" w:sz="0" w:space="0" w:color="auto"/>
        <w:left w:val="none" w:sz="0" w:space="0" w:color="auto"/>
        <w:bottom w:val="none" w:sz="0" w:space="0" w:color="auto"/>
        <w:right w:val="none" w:sz="0" w:space="0" w:color="auto"/>
      </w:divBdr>
      <w:divsChild>
        <w:div w:id="16589358">
          <w:marLeft w:val="0"/>
          <w:marRight w:val="0"/>
          <w:marTop w:val="0"/>
          <w:marBottom w:val="0"/>
          <w:divBdr>
            <w:top w:val="none" w:sz="0" w:space="0" w:color="auto"/>
            <w:left w:val="none" w:sz="0" w:space="0" w:color="auto"/>
            <w:bottom w:val="none" w:sz="0" w:space="0" w:color="auto"/>
            <w:right w:val="none" w:sz="0" w:space="0" w:color="auto"/>
          </w:divBdr>
          <w:divsChild>
            <w:div w:id="2117408232">
              <w:marLeft w:val="0"/>
              <w:marRight w:val="0"/>
              <w:marTop w:val="0"/>
              <w:marBottom w:val="0"/>
              <w:divBdr>
                <w:top w:val="none" w:sz="0" w:space="0" w:color="auto"/>
                <w:left w:val="none" w:sz="0" w:space="0" w:color="auto"/>
                <w:bottom w:val="none" w:sz="0" w:space="0" w:color="auto"/>
                <w:right w:val="none" w:sz="0" w:space="0" w:color="auto"/>
              </w:divBdr>
            </w:div>
            <w:div w:id="77139641">
              <w:marLeft w:val="0"/>
              <w:marRight w:val="0"/>
              <w:marTop w:val="0"/>
              <w:marBottom w:val="0"/>
              <w:divBdr>
                <w:top w:val="none" w:sz="0" w:space="0" w:color="auto"/>
                <w:left w:val="none" w:sz="0" w:space="0" w:color="auto"/>
                <w:bottom w:val="none" w:sz="0" w:space="0" w:color="auto"/>
                <w:right w:val="none" w:sz="0" w:space="0" w:color="auto"/>
              </w:divBdr>
            </w:div>
            <w:div w:id="1790466905">
              <w:marLeft w:val="0"/>
              <w:marRight w:val="0"/>
              <w:marTop w:val="0"/>
              <w:marBottom w:val="0"/>
              <w:divBdr>
                <w:top w:val="none" w:sz="0" w:space="0" w:color="auto"/>
                <w:left w:val="none" w:sz="0" w:space="0" w:color="auto"/>
                <w:bottom w:val="none" w:sz="0" w:space="0" w:color="auto"/>
                <w:right w:val="none" w:sz="0" w:space="0" w:color="auto"/>
              </w:divBdr>
            </w:div>
            <w:div w:id="1986814066">
              <w:marLeft w:val="0"/>
              <w:marRight w:val="0"/>
              <w:marTop w:val="0"/>
              <w:marBottom w:val="0"/>
              <w:divBdr>
                <w:top w:val="none" w:sz="0" w:space="0" w:color="auto"/>
                <w:left w:val="none" w:sz="0" w:space="0" w:color="auto"/>
                <w:bottom w:val="none" w:sz="0" w:space="0" w:color="auto"/>
                <w:right w:val="none" w:sz="0" w:space="0" w:color="auto"/>
              </w:divBdr>
            </w:div>
            <w:div w:id="195312112">
              <w:marLeft w:val="0"/>
              <w:marRight w:val="0"/>
              <w:marTop w:val="0"/>
              <w:marBottom w:val="0"/>
              <w:divBdr>
                <w:top w:val="none" w:sz="0" w:space="0" w:color="auto"/>
                <w:left w:val="none" w:sz="0" w:space="0" w:color="auto"/>
                <w:bottom w:val="none" w:sz="0" w:space="0" w:color="auto"/>
                <w:right w:val="none" w:sz="0" w:space="0" w:color="auto"/>
              </w:divBdr>
            </w:div>
            <w:div w:id="978461995">
              <w:marLeft w:val="0"/>
              <w:marRight w:val="0"/>
              <w:marTop w:val="0"/>
              <w:marBottom w:val="0"/>
              <w:divBdr>
                <w:top w:val="none" w:sz="0" w:space="0" w:color="auto"/>
                <w:left w:val="none" w:sz="0" w:space="0" w:color="auto"/>
                <w:bottom w:val="none" w:sz="0" w:space="0" w:color="auto"/>
                <w:right w:val="none" w:sz="0" w:space="0" w:color="auto"/>
              </w:divBdr>
            </w:div>
            <w:div w:id="54280311">
              <w:marLeft w:val="0"/>
              <w:marRight w:val="0"/>
              <w:marTop w:val="0"/>
              <w:marBottom w:val="0"/>
              <w:divBdr>
                <w:top w:val="none" w:sz="0" w:space="0" w:color="auto"/>
                <w:left w:val="none" w:sz="0" w:space="0" w:color="auto"/>
                <w:bottom w:val="none" w:sz="0" w:space="0" w:color="auto"/>
                <w:right w:val="none" w:sz="0" w:space="0" w:color="auto"/>
              </w:divBdr>
            </w:div>
            <w:div w:id="519054270">
              <w:marLeft w:val="0"/>
              <w:marRight w:val="0"/>
              <w:marTop w:val="0"/>
              <w:marBottom w:val="0"/>
              <w:divBdr>
                <w:top w:val="none" w:sz="0" w:space="0" w:color="auto"/>
                <w:left w:val="none" w:sz="0" w:space="0" w:color="auto"/>
                <w:bottom w:val="none" w:sz="0" w:space="0" w:color="auto"/>
                <w:right w:val="none" w:sz="0" w:space="0" w:color="auto"/>
              </w:divBdr>
            </w:div>
            <w:div w:id="882863659">
              <w:marLeft w:val="0"/>
              <w:marRight w:val="0"/>
              <w:marTop w:val="0"/>
              <w:marBottom w:val="0"/>
              <w:divBdr>
                <w:top w:val="none" w:sz="0" w:space="0" w:color="auto"/>
                <w:left w:val="none" w:sz="0" w:space="0" w:color="auto"/>
                <w:bottom w:val="none" w:sz="0" w:space="0" w:color="auto"/>
                <w:right w:val="none" w:sz="0" w:space="0" w:color="auto"/>
              </w:divBdr>
            </w:div>
            <w:div w:id="38472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59983">
      <w:bodyDiv w:val="1"/>
      <w:marLeft w:val="0"/>
      <w:marRight w:val="0"/>
      <w:marTop w:val="0"/>
      <w:marBottom w:val="0"/>
      <w:divBdr>
        <w:top w:val="none" w:sz="0" w:space="0" w:color="auto"/>
        <w:left w:val="none" w:sz="0" w:space="0" w:color="auto"/>
        <w:bottom w:val="none" w:sz="0" w:space="0" w:color="auto"/>
        <w:right w:val="none" w:sz="0" w:space="0" w:color="auto"/>
      </w:divBdr>
    </w:div>
    <w:div w:id="1566063204">
      <w:bodyDiv w:val="1"/>
      <w:marLeft w:val="0"/>
      <w:marRight w:val="0"/>
      <w:marTop w:val="0"/>
      <w:marBottom w:val="0"/>
      <w:divBdr>
        <w:top w:val="none" w:sz="0" w:space="0" w:color="auto"/>
        <w:left w:val="none" w:sz="0" w:space="0" w:color="auto"/>
        <w:bottom w:val="none" w:sz="0" w:space="0" w:color="auto"/>
        <w:right w:val="none" w:sz="0" w:space="0" w:color="auto"/>
      </w:divBdr>
    </w:div>
    <w:div w:id="1582250968">
      <w:bodyDiv w:val="1"/>
      <w:marLeft w:val="0"/>
      <w:marRight w:val="0"/>
      <w:marTop w:val="0"/>
      <w:marBottom w:val="0"/>
      <w:divBdr>
        <w:top w:val="none" w:sz="0" w:space="0" w:color="auto"/>
        <w:left w:val="none" w:sz="0" w:space="0" w:color="auto"/>
        <w:bottom w:val="none" w:sz="0" w:space="0" w:color="auto"/>
        <w:right w:val="none" w:sz="0" w:space="0" w:color="auto"/>
      </w:divBdr>
    </w:div>
    <w:div w:id="1694069254">
      <w:bodyDiv w:val="1"/>
      <w:marLeft w:val="0"/>
      <w:marRight w:val="0"/>
      <w:marTop w:val="0"/>
      <w:marBottom w:val="0"/>
      <w:divBdr>
        <w:top w:val="none" w:sz="0" w:space="0" w:color="auto"/>
        <w:left w:val="none" w:sz="0" w:space="0" w:color="auto"/>
        <w:bottom w:val="none" w:sz="0" w:space="0" w:color="auto"/>
        <w:right w:val="none" w:sz="0" w:space="0" w:color="auto"/>
      </w:divBdr>
      <w:divsChild>
        <w:div w:id="1075054879">
          <w:marLeft w:val="0"/>
          <w:marRight w:val="0"/>
          <w:marTop w:val="0"/>
          <w:marBottom w:val="0"/>
          <w:divBdr>
            <w:top w:val="none" w:sz="0" w:space="0" w:color="auto"/>
            <w:left w:val="none" w:sz="0" w:space="0" w:color="auto"/>
            <w:bottom w:val="none" w:sz="0" w:space="0" w:color="auto"/>
            <w:right w:val="none" w:sz="0" w:space="0" w:color="auto"/>
          </w:divBdr>
          <w:divsChild>
            <w:div w:id="703600938">
              <w:marLeft w:val="0"/>
              <w:marRight w:val="0"/>
              <w:marTop w:val="0"/>
              <w:marBottom w:val="0"/>
              <w:divBdr>
                <w:top w:val="none" w:sz="0" w:space="0" w:color="auto"/>
                <w:left w:val="none" w:sz="0" w:space="0" w:color="auto"/>
                <w:bottom w:val="none" w:sz="0" w:space="0" w:color="auto"/>
                <w:right w:val="none" w:sz="0" w:space="0" w:color="auto"/>
              </w:divBdr>
            </w:div>
            <w:div w:id="198778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7720">
      <w:bodyDiv w:val="1"/>
      <w:marLeft w:val="0"/>
      <w:marRight w:val="0"/>
      <w:marTop w:val="0"/>
      <w:marBottom w:val="0"/>
      <w:divBdr>
        <w:top w:val="none" w:sz="0" w:space="0" w:color="auto"/>
        <w:left w:val="none" w:sz="0" w:space="0" w:color="auto"/>
        <w:bottom w:val="none" w:sz="0" w:space="0" w:color="auto"/>
        <w:right w:val="none" w:sz="0" w:space="0" w:color="auto"/>
      </w:divBdr>
      <w:divsChild>
        <w:div w:id="467862864">
          <w:marLeft w:val="0"/>
          <w:marRight w:val="0"/>
          <w:marTop w:val="0"/>
          <w:marBottom w:val="0"/>
          <w:divBdr>
            <w:top w:val="none" w:sz="0" w:space="0" w:color="auto"/>
            <w:left w:val="none" w:sz="0" w:space="0" w:color="auto"/>
            <w:bottom w:val="none" w:sz="0" w:space="0" w:color="auto"/>
            <w:right w:val="none" w:sz="0" w:space="0" w:color="auto"/>
          </w:divBdr>
          <w:divsChild>
            <w:div w:id="9884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2440">
      <w:bodyDiv w:val="1"/>
      <w:marLeft w:val="0"/>
      <w:marRight w:val="0"/>
      <w:marTop w:val="0"/>
      <w:marBottom w:val="0"/>
      <w:divBdr>
        <w:top w:val="none" w:sz="0" w:space="0" w:color="auto"/>
        <w:left w:val="none" w:sz="0" w:space="0" w:color="auto"/>
        <w:bottom w:val="none" w:sz="0" w:space="0" w:color="auto"/>
        <w:right w:val="none" w:sz="0" w:space="0" w:color="auto"/>
      </w:divBdr>
      <w:divsChild>
        <w:div w:id="314650039">
          <w:marLeft w:val="0"/>
          <w:marRight w:val="0"/>
          <w:marTop w:val="0"/>
          <w:marBottom w:val="0"/>
          <w:divBdr>
            <w:top w:val="none" w:sz="0" w:space="0" w:color="auto"/>
            <w:left w:val="none" w:sz="0" w:space="0" w:color="auto"/>
            <w:bottom w:val="none" w:sz="0" w:space="0" w:color="auto"/>
            <w:right w:val="none" w:sz="0" w:space="0" w:color="auto"/>
          </w:divBdr>
          <w:divsChild>
            <w:div w:id="1525824852">
              <w:marLeft w:val="0"/>
              <w:marRight w:val="0"/>
              <w:marTop w:val="0"/>
              <w:marBottom w:val="0"/>
              <w:divBdr>
                <w:top w:val="none" w:sz="0" w:space="0" w:color="auto"/>
                <w:left w:val="none" w:sz="0" w:space="0" w:color="auto"/>
                <w:bottom w:val="none" w:sz="0" w:space="0" w:color="auto"/>
                <w:right w:val="none" w:sz="0" w:space="0" w:color="auto"/>
              </w:divBdr>
            </w:div>
            <w:div w:id="1243300204">
              <w:marLeft w:val="0"/>
              <w:marRight w:val="0"/>
              <w:marTop w:val="0"/>
              <w:marBottom w:val="0"/>
              <w:divBdr>
                <w:top w:val="none" w:sz="0" w:space="0" w:color="auto"/>
                <w:left w:val="none" w:sz="0" w:space="0" w:color="auto"/>
                <w:bottom w:val="none" w:sz="0" w:space="0" w:color="auto"/>
                <w:right w:val="none" w:sz="0" w:space="0" w:color="auto"/>
              </w:divBdr>
            </w:div>
            <w:div w:id="1917669485">
              <w:marLeft w:val="0"/>
              <w:marRight w:val="0"/>
              <w:marTop w:val="0"/>
              <w:marBottom w:val="0"/>
              <w:divBdr>
                <w:top w:val="none" w:sz="0" w:space="0" w:color="auto"/>
                <w:left w:val="none" w:sz="0" w:space="0" w:color="auto"/>
                <w:bottom w:val="none" w:sz="0" w:space="0" w:color="auto"/>
                <w:right w:val="none" w:sz="0" w:space="0" w:color="auto"/>
              </w:divBdr>
            </w:div>
            <w:div w:id="3552340">
              <w:marLeft w:val="0"/>
              <w:marRight w:val="0"/>
              <w:marTop w:val="0"/>
              <w:marBottom w:val="0"/>
              <w:divBdr>
                <w:top w:val="none" w:sz="0" w:space="0" w:color="auto"/>
                <w:left w:val="none" w:sz="0" w:space="0" w:color="auto"/>
                <w:bottom w:val="none" w:sz="0" w:space="0" w:color="auto"/>
                <w:right w:val="none" w:sz="0" w:space="0" w:color="auto"/>
              </w:divBdr>
            </w:div>
            <w:div w:id="425927546">
              <w:marLeft w:val="0"/>
              <w:marRight w:val="0"/>
              <w:marTop w:val="0"/>
              <w:marBottom w:val="0"/>
              <w:divBdr>
                <w:top w:val="none" w:sz="0" w:space="0" w:color="auto"/>
                <w:left w:val="none" w:sz="0" w:space="0" w:color="auto"/>
                <w:bottom w:val="none" w:sz="0" w:space="0" w:color="auto"/>
                <w:right w:val="none" w:sz="0" w:space="0" w:color="auto"/>
              </w:divBdr>
            </w:div>
            <w:div w:id="4947176">
              <w:marLeft w:val="0"/>
              <w:marRight w:val="0"/>
              <w:marTop w:val="0"/>
              <w:marBottom w:val="0"/>
              <w:divBdr>
                <w:top w:val="none" w:sz="0" w:space="0" w:color="auto"/>
                <w:left w:val="none" w:sz="0" w:space="0" w:color="auto"/>
                <w:bottom w:val="none" w:sz="0" w:space="0" w:color="auto"/>
                <w:right w:val="none" w:sz="0" w:space="0" w:color="auto"/>
              </w:divBdr>
            </w:div>
            <w:div w:id="2097046533">
              <w:marLeft w:val="0"/>
              <w:marRight w:val="0"/>
              <w:marTop w:val="0"/>
              <w:marBottom w:val="0"/>
              <w:divBdr>
                <w:top w:val="none" w:sz="0" w:space="0" w:color="auto"/>
                <w:left w:val="none" w:sz="0" w:space="0" w:color="auto"/>
                <w:bottom w:val="none" w:sz="0" w:space="0" w:color="auto"/>
                <w:right w:val="none" w:sz="0" w:space="0" w:color="auto"/>
              </w:divBdr>
            </w:div>
            <w:div w:id="743572212">
              <w:marLeft w:val="0"/>
              <w:marRight w:val="0"/>
              <w:marTop w:val="0"/>
              <w:marBottom w:val="0"/>
              <w:divBdr>
                <w:top w:val="none" w:sz="0" w:space="0" w:color="auto"/>
                <w:left w:val="none" w:sz="0" w:space="0" w:color="auto"/>
                <w:bottom w:val="none" w:sz="0" w:space="0" w:color="auto"/>
                <w:right w:val="none" w:sz="0" w:space="0" w:color="auto"/>
              </w:divBdr>
            </w:div>
            <w:div w:id="1659075718">
              <w:marLeft w:val="0"/>
              <w:marRight w:val="0"/>
              <w:marTop w:val="0"/>
              <w:marBottom w:val="0"/>
              <w:divBdr>
                <w:top w:val="none" w:sz="0" w:space="0" w:color="auto"/>
                <w:left w:val="none" w:sz="0" w:space="0" w:color="auto"/>
                <w:bottom w:val="none" w:sz="0" w:space="0" w:color="auto"/>
                <w:right w:val="none" w:sz="0" w:space="0" w:color="auto"/>
              </w:divBdr>
            </w:div>
            <w:div w:id="1074662768">
              <w:marLeft w:val="0"/>
              <w:marRight w:val="0"/>
              <w:marTop w:val="0"/>
              <w:marBottom w:val="0"/>
              <w:divBdr>
                <w:top w:val="none" w:sz="0" w:space="0" w:color="auto"/>
                <w:left w:val="none" w:sz="0" w:space="0" w:color="auto"/>
                <w:bottom w:val="none" w:sz="0" w:space="0" w:color="auto"/>
                <w:right w:val="none" w:sz="0" w:space="0" w:color="auto"/>
              </w:divBdr>
            </w:div>
            <w:div w:id="111023753">
              <w:marLeft w:val="0"/>
              <w:marRight w:val="0"/>
              <w:marTop w:val="0"/>
              <w:marBottom w:val="0"/>
              <w:divBdr>
                <w:top w:val="none" w:sz="0" w:space="0" w:color="auto"/>
                <w:left w:val="none" w:sz="0" w:space="0" w:color="auto"/>
                <w:bottom w:val="none" w:sz="0" w:space="0" w:color="auto"/>
                <w:right w:val="none" w:sz="0" w:space="0" w:color="auto"/>
              </w:divBdr>
            </w:div>
            <w:div w:id="296952686">
              <w:marLeft w:val="0"/>
              <w:marRight w:val="0"/>
              <w:marTop w:val="0"/>
              <w:marBottom w:val="0"/>
              <w:divBdr>
                <w:top w:val="none" w:sz="0" w:space="0" w:color="auto"/>
                <w:left w:val="none" w:sz="0" w:space="0" w:color="auto"/>
                <w:bottom w:val="none" w:sz="0" w:space="0" w:color="auto"/>
                <w:right w:val="none" w:sz="0" w:space="0" w:color="auto"/>
              </w:divBdr>
            </w:div>
            <w:div w:id="948397018">
              <w:marLeft w:val="0"/>
              <w:marRight w:val="0"/>
              <w:marTop w:val="0"/>
              <w:marBottom w:val="0"/>
              <w:divBdr>
                <w:top w:val="none" w:sz="0" w:space="0" w:color="auto"/>
                <w:left w:val="none" w:sz="0" w:space="0" w:color="auto"/>
                <w:bottom w:val="none" w:sz="0" w:space="0" w:color="auto"/>
                <w:right w:val="none" w:sz="0" w:space="0" w:color="auto"/>
              </w:divBdr>
            </w:div>
            <w:div w:id="894657058">
              <w:marLeft w:val="0"/>
              <w:marRight w:val="0"/>
              <w:marTop w:val="0"/>
              <w:marBottom w:val="0"/>
              <w:divBdr>
                <w:top w:val="none" w:sz="0" w:space="0" w:color="auto"/>
                <w:left w:val="none" w:sz="0" w:space="0" w:color="auto"/>
                <w:bottom w:val="none" w:sz="0" w:space="0" w:color="auto"/>
                <w:right w:val="none" w:sz="0" w:space="0" w:color="auto"/>
              </w:divBdr>
            </w:div>
            <w:div w:id="15043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6937">
      <w:bodyDiv w:val="1"/>
      <w:marLeft w:val="0"/>
      <w:marRight w:val="0"/>
      <w:marTop w:val="0"/>
      <w:marBottom w:val="0"/>
      <w:divBdr>
        <w:top w:val="none" w:sz="0" w:space="0" w:color="auto"/>
        <w:left w:val="none" w:sz="0" w:space="0" w:color="auto"/>
        <w:bottom w:val="none" w:sz="0" w:space="0" w:color="auto"/>
        <w:right w:val="none" w:sz="0" w:space="0" w:color="auto"/>
      </w:divBdr>
      <w:divsChild>
        <w:div w:id="1647976289">
          <w:marLeft w:val="0"/>
          <w:marRight w:val="0"/>
          <w:marTop w:val="0"/>
          <w:marBottom w:val="0"/>
          <w:divBdr>
            <w:top w:val="none" w:sz="0" w:space="0" w:color="auto"/>
            <w:left w:val="none" w:sz="0" w:space="0" w:color="auto"/>
            <w:bottom w:val="none" w:sz="0" w:space="0" w:color="auto"/>
            <w:right w:val="none" w:sz="0" w:space="0" w:color="auto"/>
          </w:divBdr>
          <w:divsChild>
            <w:div w:id="455951636">
              <w:marLeft w:val="0"/>
              <w:marRight w:val="0"/>
              <w:marTop w:val="0"/>
              <w:marBottom w:val="0"/>
              <w:divBdr>
                <w:top w:val="none" w:sz="0" w:space="0" w:color="auto"/>
                <w:left w:val="none" w:sz="0" w:space="0" w:color="auto"/>
                <w:bottom w:val="none" w:sz="0" w:space="0" w:color="auto"/>
                <w:right w:val="none" w:sz="0" w:space="0" w:color="auto"/>
              </w:divBdr>
            </w:div>
            <w:div w:id="745306204">
              <w:marLeft w:val="0"/>
              <w:marRight w:val="0"/>
              <w:marTop w:val="0"/>
              <w:marBottom w:val="0"/>
              <w:divBdr>
                <w:top w:val="none" w:sz="0" w:space="0" w:color="auto"/>
                <w:left w:val="none" w:sz="0" w:space="0" w:color="auto"/>
                <w:bottom w:val="none" w:sz="0" w:space="0" w:color="auto"/>
                <w:right w:val="none" w:sz="0" w:space="0" w:color="auto"/>
              </w:divBdr>
            </w:div>
            <w:div w:id="280771209">
              <w:marLeft w:val="0"/>
              <w:marRight w:val="0"/>
              <w:marTop w:val="0"/>
              <w:marBottom w:val="0"/>
              <w:divBdr>
                <w:top w:val="none" w:sz="0" w:space="0" w:color="auto"/>
                <w:left w:val="none" w:sz="0" w:space="0" w:color="auto"/>
                <w:bottom w:val="none" w:sz="0" w:space="0" w:color="auto"/>
                <w:right w:val="none" w:sz="0" w:space="0" w:color="auto"/>
              </w:divBdr>
            </w:div>
            <w:div w:id="671879877">
              <w:marLeft w:val="0"/>
              <w:marRight w:val="0"/>
              <w:marTop w:val="0"/>
              <w:marBottom w:val="0"/>
              <w:divBdr>
                <w:top w:val="none" w:sz="0" w:space="0" w:color="auto"/>
                <w:left w:val="none" w:sz="0" w:space="0" w:color="auto"/>
                <w:bottom w:val="none" w:sz="0" w:space="0" w:color="auto"/>
                <w:right w:val="none" w:sz="0" w:space="0" w:color="auto"/>
              </w:divBdr>
            </w:div>
            <w:div w:id="169104382">
              <w:marLeft w:val="0"/>
              <w:marRight w:val="0"/>
              <w:marTop w:val="0"/>
              <w:marBottom w:val="0"/>
              <w:divBdr>
                <w:top w:val="none" w:sz="0" w:space="0" w:color="auto"/>
                <w:left w:val="none" w:sz="0" w:space="0" w:color="auto"/>
                <w:bottom w:val="none" w:sz="0" w:space="0" w:color="auto"/>
                <w:right w:val="none" w:sz="0" w:space="0" w:color="auto"/>
              </w:divBdr>
            </w:div>
            <w:div w:id="1357735307">
              <w:marLeft w:val="0"/>
              <w:marRight w:val="0"/>
              <w:marTop w:val="0"/>
              <w:marBottom w:val="0"/>
              <w:divBdr>
                <w:top w:val="none" w:sz="0" w:space="0" w:color="auto"/>
                <w:left w:val="none" w:sz="0" w:space="0" w:color="auto"/>
                <w:bottom w:val="none" w:sz="0" w:space="0" w:color="auto"/>
                <w:right w:val="none" w:sz="0" w:space="0" w:color="auto"/>
              </w:divBdr>
            </w:div>
            <w:div w:id="994527169">
              <w:marLeft w:val="0"/>
              <w:marRight w:val="0"/>
              <w:marTop w:val="0"/>
              <w:marBottom w:val="0"/>
              <w:divBdr>
                <w:top w:val="none" w:sz="0" w:space="0" w:color="auto"/>
                <w:left w:val="none" w:sz="0" w:space="0" w:color="auto"/>
                <w:bottom w:val="none" w:sz="0" w:space="0" w:color="auto"/>
                <w:right w:val="none" w:sz="0" w:space="0" w:color="auto"/>
              </w:divBdr>
            </w:div>
            <w:div w:id="12730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2370">
      <w:bodyDiv w:val="1"/>
      <w:marLeft w:val="0"/>
      <w:marRight w:val="0"/>
      <w:marTop w:val="0"/>
      <w:marBottom w:val="0"/>
      <w:divBdr>
        <w:top w:val="none" w:sz="0" w:space="0" w:color="auto"/>
        <w:left w:val="none" w:sz="0" w:space="0" w:color="auto"/>
        <w:bottom w:val="none" w:sz="0" w:space="0" w:color="auto"/>
        <w:right w:val="none" w:sz="0" w:space="0" w:color="auto"/>
      </w:divBdr>
      <w:divsChild>
        <w:div w:id="1445418990">
          <w:marLeft w:val="0"/>
          <w:marRight w:val="0"/>
          <w:marTop w:val="0"/>
          <w:marBottom w:val="0"/>
          <w:divBdr>
            <w:top w:val="none" w:sz="0" w:space="0" w:color="auto"/>
            <w:left w:val="none" w:sz="0" w:space="0" w:color="auto"/>
            <w:bottom w:val="none" w:sz="0" w:space="0" w:color="auto"/>
            <w:right w:val="none" w:sz="0" w:space="0" w:color="auto"/>
          </w:divBdr>
          <w:divsChild>
            <w:div w:id="1665864469">
              <w:marLeft w:val="0"/>
              <w:marRight w:val="0"/>
              <w:marTop w:val="0"/>
              <w:marBottom w:val="0"/>
              <w:divBdr>
                <w:top w:val="none" w:sz="0" w:space="0" w:color="auto"/>
                <w:left w:val="none" w:sz="0" w:space="0" w:color="auto"/>
                <w:bottom w:val="none" w:sz="0" w:space="0" w:color="auto"/>
                <w:right w:val="none" w:sz="0" w:space="0" w:color="auto"/>
              </w:divBdr>
            </w:div>
            <w:div w:id="629093965">
              <w:marLeft w:val="0"/>
              <w:marRight w:val="0"/>
              <w:marTop w:val="0"/>
              <w:marBottom w:val="0"/>
              <w:divBdr>
                <w:top w:val="none" w:sz="0" w:space="0" w:color="auto"/>
                <w:left w:val="none" w:sz="0" w:space="0" w:color="auto"/>
                <w:bottom w:val="none" w:sz="0" w:space="0" w:color="auto"/>
                <w:right w:val="none" w:sz="0" w:space="0" w:color="auto"/>
              </w:divBdr>
            </w:div>
            <w:div w:id="1387947952">
              <w:marLeft w:val="0"/>
              <w:marRight w:val="0"/>
              <w:marTop w:val="0"/>
              <w:marBottom w:val="0"/>
              <w:divBdr>
                <w:top w:val="none" w:sz="0" w:space="0" w:color="auto"/>
                <w:left w:val="none" w:sz="0" w:space="0" w:color="auto"/>
                <w:bottom w:val="none" w:sz="0" w:space="0" w:color="auto"/>
                <w:right w:val="none" w:sz="0" w:space="0" w:color="auto"/>
              </w:divBdr>
            </w:div>
            <w:div w:id="68120592">
              <w:marLeft w:val="0"/>
              <w:marRight w:val="0"/>
              <w:marTop w:val="0"/>
              <w:marBottom w:val="0"/>
              <w:divBdr>
                <w:top w:val="none" w:sz="0" w:space="0" w:color="auto"/>
                <w:left w:val="none" w:sz="0" w:space="0" w:color="auto"/>
                <w:bottom w:val="none" w:sz="0" w:space="0" w:color="auto"/>
                <w:right w:val="none" w:sz="0" w:space="0" w:color="auto"/>
              </w:divBdr>
            </w:div>
            <w:div w:id="1071345341">
              <w:marLeft w:val="0"/>
              <w:marRight w:val="0"/>
              <w:marTop w:val="0"/>
              <w:marBottom w:val="0"/>
              <w:divBdr>
                <w:top w:val="none" w:sz="0" w:space="0" w:color="auto"/>
                <w:left w:val="none" w:sz="0" w:space="0" w:color="auto"/>
                <w:bottom w:val="none" w:sz="0" w:space="0" w:color="auto"/>
                <w:right w:val="none" w:sz="0" w:space="0" w:color="auto"/>
              </w:divBdr>
            </w:div>
            <w:div w:id="2054187728">
              <w:marLeft w:val="0"/>
              <w:marRight w:val="0"/>
              <w:marTop w:val="0"/>
              <w:marBottom w:val="0"/>
              <w:divBdr>
                <w:top w:val="none" w:sz="0" w:space="0" w:color="auto"/>
                <w:left w:val="none" w:sz="0" w:space="0" w:color="auto"/>
                <w:bottom w:val="none" w:sz="0" w:space="0" w:color="auto"/>
                <w:right w:val="none" w:sz="0" w:space="0" w:color="auto"/>
              </w:divBdr>
            </w:div>
            <w:div w:id="1385059733">
              <w:marLeft w:val="0"/>
              <w:marRight w:val="0"/>
              <w:marTop w:val="0"/>
              <w:marBottom w:val="0"/>
              <w:divBdr>
                <w:top w:val="none" w:sz="0" w:space="0" w:color="auto"/>
                <w:left w:val="none" w:sz="0" w:space="0" w:color="auto"/>
                <w:bottom w:val="none" w:sz="0" w:space="0" w:color="auto"/>
                <w:right w:val="none" w:sz="0" w:space="0" w:color="auto"/>
              </w:divBdr>
            </w:div>
            <w:div w:id="1739554759">
              <w:marLeft w:val="0"/>
              <w:marRight w:val="0"/>
              <w:marTop w:val="0"/>
              <w:marBottom w:val="0"/>
              <w:divBdr>
                <w:top w:val="none" w:sz="0" w:space="0" w:color="auto"/>
                <w:left w:val="none" w:sz="0" w:space="0" w:color="auto"/>
                <w:bottom w:val="none" w:sz="0" w:space="0" w:color="auto"/>
                <w:right w:val="none" w:sz="0" w:space="0" w:color="auto"/>
              </w:divBdr>
            </w:div>
            <w:div w:id="298532456">
              <w:marLeft w:val="0"/>
              <w:marRight w:val="0"/>
              <w:marTop w:val="0"/>
              <w:marBottom w:val="0"/>
              <w:divBdr>
                <w:top w:val="none" w:sz="0" w:space="0" w:color="auto"/>
                <w:left w:val="none" w:sz="0" w:space="0" w:color="auto"/>
                <w:bottom w:val="none" w:sz="0" w:space="0" w:color="auto"/>
                <w:right w:val="none" w:sz="0" w:space="0" w:color="auto"/>
              </w:divBdr>
            </w:div>
            <w:div w:id="1026907273">
              <w:marLeft w:val="0"/>
              <w:marRight w:val="0"/>
              <w:marTop w:val="0"/>
              <w:marBottom w:val="0"/>
              <w:divBdr>
                <w:top w:val="none" w:sz="0" w:space="0" w:color="auto"/>
                <w:left w:val="none" w:sz="0" w:space="0" w:color="auto"/>
                <w:bottom w:val="none" w:sz="0" w:space="0" w:color="auto"/>
                <w:right w:val="none" w:sz="0" w:space="0" w:color="auto"/>
              </w:divBdr>
            </w:div>
            <w:div w:id="344209335">
              <w:marLeft w:val="0"/>
              <w:marRight w:val="0"/>
              <w:marTop w:val="0"/>
              <w:marBottom w:val="0"/>
              <w:divBdr>
                <w:top w:val="none" w:sz="0" w:space="0" w:color="auto"/>
                <w:left w:val="none" w:sz="0" w:space="0" w:color="auto"/>
                <w:bottom w:val="none" w:sz="0" w:space="0" w:color="auto"/>
                <w:right w:val="none" w:sz="0" w:space="0" w:color="auto"/>
              </w:divBdr>
            </w:div>
            <w:div w:id="193615747">
              <w:marLeft w:val="0"/>
              <w:marRight w:val="0"/>
              <w:marTop w:val="0"/>
              <w:marBottom w:val="0"/>
              <w:divBdr>
                <w:top w:val="none" w:sz="0" w:space="0" w:color="auto"/>
                <w:left w:val="none" w:sz="0" w:space="0" w:color="auto"/>
                <w:bottom w:val="none" w:sz="0" w:space="0" w:color="auto"/>
                <w:right w:val="none" w:sz="0" w:space="0" w:color="auto"/>
              </w:divBdr>
            </w:div>
            <w:div w:id="1729717808">
              <w:marLeft w:val="0"/>
              <w:marRight w:val="0"/>
              <w:marTop w:val="0"/>
              <w:marBottom w:val="0"/>
              <w:divBdr>
                <w:top w:val="none" w:sz="0" w:space="0" w:color="auto"/>
                <w:left w:val="none" w:sz="0" w:space="0" w:color="auto"/>
                <w:bottom w:val="none" w:sz="0" w:space="0" w:color="auto"/>
                <w:right w:val="none" w:sz="0" w:space="0" w:color="auto"/>
              </w:divBdr>
            </w:div>
            <w:div w:id="1992518199">
              <w:marLeft w:val="0"/>
              <w:marRight w:val="0"/>
              <w:marTop w:val="0"/>
              <w:marBottom w:val="0"/>
              <w:divBdr>
                <w:top w:val="none" w:sz="0" w:space="0" w:color="auto"/>
                <w:left w:val="none" w:sz="0" w:space="0" w:color="auto"/>
                <w:bottom w:val="none" w:sz="0" w:space="0" w:color="auto"/>
                <w:right w:val="none" w:sz="0" w:space="0" w:color="auto"/>
              </w:divBdr>
            </w:div>
            <w:div w:id="1816600499">
              <w:marLeft w:val="0"/>
              <w:marRight w:val="0"/>
              <w:marTop w:val="0"/>
              <w:marBottom w:val="0"/>
              <w:divBdr>
                <w:top w:val="none" w:sz="0" w:space="0" w:color="auto"/>
                <w:left w:val="none" w:sz="0" w:space="0" w:color="auto"/>
                <w:bottom w:val="none" w:sz="0" w:space="0" w:color="auto"/>
                <w:right w:val="none" w:sz="0" w:space="0" w:color="auto"/>
              </w:divBdr>
            </w:div>
            <w:div w:id="460005586">
              <w:marLeft w:val="0"/>
              <w:marRight w:val="0"/>
              <w:marTop w:val="0"/>
              <w:marBottom w:val="0"/>
              <w:divBdr>
                <w:top w:val="none" w:sz="0" w:space="0" w:color="auto"/>
                <w:left w:val="none" w:sz="0" w:space="0" w:color="auto"/>
                <w:bottom w:val="none" w:sz="0" w:space="0" w:color="auto"/>
                <w:right w:val="none" w:sz="0" w:space="0" w:color="auto"/>
              </w:divBdr>
            </w:div>
            <w:div w:id="663049216">
              <w:marLeft w:val="0"/>
              <w:marRight w:val="0"/>
              <w:marTop w:val="0"/>
              <w:marBottom w:val="0"/>
              <w:divBdr>
                <w:top w:val="none" w:sz="0" w:space="0" w:color="auto"/>
                <w:left w:val="none" w:sz="0" w:space="0" w:color="auto"/>
                <w:bottom w:val="none" w:sz="0" w:space="0" w:color="auto"/>
                <w:right w:val="none" w:sz="0" w:space="0" w:color="auto"/>
              </w:divBdr>
            </w:div>
            <w:div w:id="714933500">
              <w:marLeft w:val="0"/>
              <w:marRight w:val="0"/>
              <w:marTop w:val="0"/>
              <w:marBottom w:val="0"/>
              <w:divBdr>
                <w:top w:val="none" w:sz="0" w:space="0" w:color="auto"/>
                <w:left w:val="none" w:sz="0" w:space="0" w:color="auto"/>
                <w:bottom w:val="none" w:sz="0" w:space="0" w:color="auto"/>
                <w:right w:val="none" w:sz="0" w:space="0" w:color="auto"/>
              </w:divBdr>
            </w:div>
            <w:div w:id="862287605">
              <w:marLeft w:val="0"/>
              <w:marRight w:val="0"/>
              <w:marTop w:val="0"/>
              <w:marBottom w:val="0"/>
              <w:divBdr>
                <w:top w:val="none" w:sz="0" w:space="0" w:color="auto"/>
                <w:left w:val="none" w:sz="0" w:space="0" w:color="auto"/>
                <w:bottom w:val="none" w:sz="0" w:space="0" w:color="auto"/>
                <w:right w:val="none" w:sz="0" w:space="0" w:color="auto"/>
              </w:divBdr>
            </w:div>
            <w:div w:id="1034187453">
              <w:marLeft w:val="0"/>
              <w:marRight w:val="0"/>
              <w:marTop w:val="0"/>
              <w:marBottom w:val="0"/>
              <w:divBdr>
                <w:top w:val="none" w:sz="0" w:space="0" w:color="auto"/>
                <w:left w:val="none" w:sz="0" w:space="0" w:color="auto"/>
                <w:bottom w:val="none" w:sz="0" w:space="0" w:color="auto"/>
                <w:right w:val="none" w:sz="0" w:space="0" w:color="auto"/>
              </w:divBdr>
            </w:div>
            <w:div w:id="2038893488">
              <w:marLeft w:val="0"/>
              <w:marRight w:val="0"/>
              <w:marTop w:val="0"/>
              <w:marBottom w:val="0"/>
              <w:divBdr>
                <w:top w:val="none" w:sz="0" w:space="0" w:color="auto"/>
                <w:left w:val="none" w:sz="0" w:space="0" w:color="auto"/>
                <w:bottom w:val="none" w:sz="0" w:space="0" w:color="auto"/>
                <w:right w:val="none" w:sz="0" w:space="0" w:color="auto"/>
              </w:divBdr>
            </w:div>
            <w:div w:id="1654600508">
              <w:marLeft w:val="0"/>
              <w:marRight w:val="0"/>
              <w:marTop w:val="0"/>
              <w:marBottom w:val="0"/>
              <w:divBdr>
                <w:top w:val="none" w:sz="0" w:space="0" w:color="auto"/>
                <w:left w:val="none" w:sz="0" w:space="0" w:color="auto"/>
                <w:bottom w:val="none" w:sz="0" w:space="0" w:color="auto"/>
                <w:right w:val="none" w:sz="0" w:space="0" w:color="auto"/>
              </w:divBdr>
            </w:div>
            <w:div w:id="282229386">
              <w:marLeft w:val="0"/>
              <w:marRight w:val="0"/>
              <w:marTop w:val="0"/>
              <w:marBottom w:val="0"/>
              <w:divBdr>
                <w:top w:val="none" w:sz="0" w:space="0" w:color="auto"/>
                <w:left w:val="none" w:sz="0" w:space="0" w:color="auto"/>
                <w:bottom w:val="none" w:sz="0" w:space="0" w:color="auto"/>
                <w:right w:val="none" w:sz="0" w:space="0" w:color="auto"/>
              </w:divBdr>
            </w:div>
            <w:div w:id="599607265">
              <w:marLeft w:val="0"/>
              <w:marRight w:val="0"/>
              <w:marTop w:val="0"/>
              <w:marBottom w:val="0"/>
              <w:divBdr>
                <w:top w:val="none" w:sz="0" w:space="0" w:color="auto"/>
                <w:left w:val="none" w:sz="0" w:space="0" w:color="auto"/>
                <w:bottom w:val="none" w:sz="0" w:space="0" w:color="auto"/>
                <w:right w:val="none" w:sz="0" w:space="0" w:color="auto"/>
              </w:divBdr>
            </w:div>
            <w:div w:id="243145002">
              <w:marLeft w:val="0"/>
              <w:marRight w:val="0"/>
              <w:marTop w:val="0"/>
              <w:marBottom w:val="0"/>
              <w:divBdr>
                <w:top w:val="none" w:sz="0" w:space="0" w:color="auto"/>
                <w:left w:val="none" w:sz="0" w:space="0" w:color="auto"/>
                <w:bottom w:val="none" w:sz="0" w:space="0" w:color="auto"/>
                <w:right w:val="none" w:sz="0" w:space="0" w:color="auto"/>
              </w:divBdr>
            </w:div>
            <w:div w:id="2036729226">
              <w:marLeft w:val="0"/>
              <w:marRight w:val="0"/>
              <w:marTop w:val="0"/>
              <w:marBottom w:val="0"/>
              <w:divBdr>
                <w:top w:val="none" w:sz="0" w:space="0" w:color="auto"/>
                <w:left w:val="none" w:sz="0" w:space="0" w:color="auto"/>
                <w:bottom w:val="none" w:sz="0" w:space="0" w:color="auto"/>
                <w:right w:val="none" w:sz="0" w:space="0" w:color="auto"/>
              </w:divBdr>
            </w:div>
            <w:div w:id="439571636">
              <w:marLeft w:val="0"/>
              <w:marRight w:val="0"/>
              <w:marTop w:val="0"/>
              <w:marBottom w:val="0"/>
              <w:divBdr>
                <w:top w:val="none" w:sz="0" w:space="0" w:color="auto"/>
                <w:left w:val="none" w:sz="0" w:space="0" w:color="auto"/>
                <w:bottom w:val="none" w:sz="0" w:space="0" w:color="auto"/>
                <w:right w:val="none" w:sz="0" w:space="0" w:color="auto"/>
              </w:divBdr>
            </w:div>
            <w:div w:id="492765642">
              <w:marLeft w:val="0"/>
              <w:marRight w:val="0"/>
              <w:marTop w:val="0"/>
              <w:marBottom w:val="0"/>
              <w:divBdr>
                <w:top w:val="none" w:sz="0" w:space="0" w:color="auto"/>
                <w:left w:val="none" w:sz="0" w:space="0" w:color="auto"/>
                <w:bottom w:val="none" w:sz="0" w:space="0" w:color="auto"/>
                <w:right w:val="none" w:sz="0" w:space="0" w:color="auto"/>
              </w:divBdr>
            </w:div>
            <w:div w:id="813066770">
              <w:marLeft w:val="0"/>
              <w:marRight w:val="0"/>
              <w:marTop w:val="0"/>
              <w:marBottom w:val="0"/>
              <w:divBdr>
                <w:top w:val="none" w:sz="0" w:space="0" w:color="auto"/>
                <w:left w:val="none" w:sz="0" w:space="0" w:color="auto"/>
                <w:bottom w:val="none" w:sz="0" w:space="0" w:color="auto"/>
                <w:right w:val="none" w:sz="0" w:space="0" w:color="auto"/>
              </w:divBdr>
            </w:div>
            <w:div w:id="1320386180">
              <w:marLeft w:val="0"/>
              <w:marRight w:val="0"/>
              <w:marTop w:val="0"/>
              <w:marBottom w:val="0"/>
              <w:divBdr>
                <w:top w:val="none" w:sz="0" w:space="0" w:color="auto"/>
                <w:left w:val="none" w:sz="0" w:space="0" w:color="auto"/>
                <w:bottom w:val="none" w:sz="0" w:space="0" w:color="auto"/>
                <w:right w:val="none" w:sz="0" w:space="0" w:color="auto"/>
              </w:divBdr>
            </w:div>
            <w:div w:id="936061533">
              <w:marLeft w:val="0"/>
              <w:marRight w:val="0"/>
              <w:marTop w:val="0"/>
              <w:marBottom w:val="0"/>
              <w:divBdr>
                <w:top w:val="none" w:sz="0" w:space="0" w:color="auto"/>
                <w:left w:val="none" w:sz="0" w:space="0" w:color="auto"/>
                <w:bottom w:val="none" w:sz="0" w:space="0" w:color="auto"/>
                <w:right w:val="none" w:sz="0" w:space="0" w:color="auto"/>
              </w:divBdr>
            </w:div>
            <w:div w:id="1157187089">
              <w:marLeft w:val="0"/>
              <w:marRight w:val="0"/>
              <w:marTop w:val="0"/>
              <w:marBottom w:val="0"/>
              <w:divBdr>
                <w:top w:val="none" w:sz="0" w:space="0" w:color="auto"/>
                <w:left w:val="none" w:sz="0" w:space="0" w:color="auto"/>
                <w:bottom w:val="none" w:sz="0" w:space="0" w:color="auto"/>
                <w:right w:val="none" w:sz="0" w:space="0" w:color="auto"/>
              </w:divBdr>
            </w:div>
            <w:div w:id="633873433">
              <w:marLeft w:val="0"/>
              <w:marRight w:val="0"/>
              <w:marTop w:val="0"/>
              <w:marBottom w:val="0"/>
              <w:divBdr>
                <w:top w:val="none" w:sz="0" w:space="0" w:color="auto"/>
                <w:left w:val="none" w:sz="0" w:space="0" w:color="auto"/>
                <w:bottom w:val="none" w:sz="0" w:space="0" w:color="auto"/>
                <w:right w:val="none" w:sz="0" w:space="0" w:color="auto"/>
              </w:divBdr>
            </w:div>
            <w:div w:id="1402017780">
              <w:marLeft w:val="0"/>
              <w:marRight w:val="0"/>
              <w:marTop w:val="0"/>
              <w:marBottom w:val="0"/>
              <w:divBdr>
                <w:top w:val="none" w:sz="0" w:space="0" w:color="auto"/>
                <w:left w:val="none" w:sz="0" w:space="0" w:color="auto"/>
                <w:bottom w:val="none" w:sz="0" w:space="0" w:color="auto"/>
                <w:right w:val="none" w:sz="0" w:space="0" w:color="auto"/>
              </w:divBdr>
            </w:div>
            <w:div w:id="1942487571">
              <w:marLeft w:val="0"/>
              <w:marRight w:val="0"/>
              <w:marTop w:val="0"/>
              <w:marBottom w:val="0"/>
              <w:divBdr>
                <w:top w:val="none" w:sz="0" w:space="0" w:color="auto"/>
                <w:left w:val="none" w:sz="0" w:space="0" w:color="auto"/>
                <w:bottom w:val="none" w:sz="0" w:space="0" w:color="auto"/>
                <w:right w:val="none" w:sz="0" w:space="0" w:color="auto"/>
              </w:divBdr>
            </w:div>
            <w:div w:id="616526527">
              <w:marLeft w:val="0"/>
              <w:marRight w:val="0"/>
              <w:marTop w:val="0"/>
              <w:marBottom w:val="0"/>
              <w:divBdr>
                <w:top w:val="none" w:sz="0" w:space="0" w:color="auto"/>
                <w:left w:val="none" w:sz="0" w:space="0" w:color="auto"/>
                <w:bottom w:val="none" w:sz="0" w:space="0" w:color="auto"/>
                <w:right w:val="none" w:sz="0" w:space="0" w:color="auto"/>
              </w:divBdr>
            </w:div>
            <w:div w:id="707995063">
              <w:marLeft w:val="0"/>
              <w:marRight w:val="0"/>
              <w:marTop w:val="0"/>
              <w:marBottom w:val="0"/>
              <w:divBdr>
                <w:top w:val="none" w:sz="0" w:space="0" w:color="auto"/>
                <w:left w:val="none" w:sz="0" w:space="0" w:color="auto"/>
                <w:bottom w:val="none" w:sz="0" w:space="0" w:color="auto"/>
                <w:right w:val="none" w:sz="0" w:space="0" w:color="auto"/>
              </w:divBdr>
            </w:div>
            <w:div w:id="1712539004">
              <w:marLeft w:val="0"/>
              <w:marRight w:val="0"/>
              <w:marTop w:val="0"/>
              <w:marBottom w:val="0"/>
              <w:divBdr>
                <w:top w:val="none" w:sz="0" w:space="0" w:color="auto"/>
                <w:left w:val="none" w:sz="0" w:space="0" w:color="auto"/>
                <w:bottom w:val="none" w:sz="0" w:space="0" w:color="auto"/>
                <w:right w:val="none" w:sz="0" w:space="0" w:color="auto"/>
              </w:divBdr>
            </w:div>
            <w:div w:id="1109812703">
              <w:marLeft w:val="0"/>
              <w:marRight w:val="0"/>
              <w:marTop w:val="0"/>
              <w:marBottom w:val="0"/>
              <w:divBdr>
                <w:top w:val="none" w:sz="0" w:space="0" w:color="auto"/>
                <w:left w:val="none" w:sz="0" w:space="0" w:color="auto"/>
                <w:bottom w:val="none" w:sz="0" w:space="0" w:color="auto"/>
                <w:right w:val="none" w:sz="0" w:space="0" w:color="auto"/>
              </w:divBdr>
            </w:div>
            <w:div w:id="794905755">
              <w:marLeft w:val="0"/>
              <w:marRight w:val="0"/>
              <w:marTop w:val="0"/>
              <w:marBottom w:val="0"/>
              <w:divBdr>
                <w:top w:val="none" w:sz="0" w:space="0" w:color="auto"/>
                <w:left w:val="none" w:sz="0" w:space="0" w:color="auto"/>
                <w:bottom w:val="none" w:sz="0" w:space="0" w:color="auto"/>
                <w:right w:val="none" w:sz="0" w:space="0" w:color="auto"/>
              </w:divBdr>
            </w:div>
            <w:div w:id="2102330304">
              <w:marLeft w:val="0"/>
              <w:marRight w:val="0"/>
              <w:marTop w:val="0"/>
              <w:marBottom w:val="0"/>
              <w:divBdr>
                <w:top w:val="none" w:sz="0" w:space="0" w:color="auto"/>
                <w:left w:val="none" w:sz="0" w:space="0" w:color="auto"/>
                <w:bottom w:val="none" w:sz="0" w:space="0" w:color="auto"/>
                <w:right w:val="none" w:sz="0" w:space="0" w:color="auto"/>
              </w:divBdr>
            </w:div>
            <w:div w:id="1574583954">
              <w:marLeft w:val="0"/>
              <w:marRight w:val="0"/>
              <w:marTop w:val="0"/>
              <w:marBottom w:val="0"/>
              <w:divBdr>
                <w:top w:val="none" w:sz="0" w:space="0" w:color="auto"/>
                <w:left w:val="none" w:sz="0" w:space="0" w:color="auto"/>
                <w:bottom w:val="none" w:sz="0" w:space="0" w:color="auto"/>
                <w:right w:val="none" w:sz="0" w:space="0" w:color="auto"/>
              </w:divBdr>
            </w:div>
            <w:div w:id="209223576">
              <w:marLeft w:val="0"/>
              <w:marRight w:val="0"/>
              <w:marTop w:val="0"/>
              <w:marBottom w:val="0"/>
              <w:divBdr>
                <w:top w:val="none" w:sz="0" w:space="0" w:color="auto"/>
                <w:left w:val="none" w:sz="0" w:space="0" w:color="auto"/>
                <w:bottom w:val="none" w:sz="0" w:space="0" w:color="auto"/>
                <w:right w:val="none" w:sz="0" w:space="0" w:color="auto"/>
              </w:divBdr>
            </w:div>
            <w:div w:id="610091498">
              <w:marLeft w:val="0"/>
              <w:marRight w:val="0"/>
              <w:marTop w:val="0"/>
              <w:marBottom w:val="0"/>
              <w:divBdr>
                <w:top w:val="none" w:sz="0" w:space="0" w:color="auto"/>
                <w:left w:val="none" w:sz="0" w:space="0" w:color="auto"/>
                <w:bottom w:val="none" w:sz="0" w:space="0" w:color="auto"/>
                <w:right w:val="none" w:sz="0" w:space="0" w:color="auto"/>
              </w:divBdr>
            </w:div>
            <w:div w:id="976181377">
              <w:marLeft w:val="0"/>
              <w:marRight w:val="0"/>
              <w:marTop w:val="0"/>
              <w:marBottom w:val="0"/>
              <w:divBdr>
                <w:top w:val="none" w:sz="0" w:space="0" w:color="auto"/>
                <w:left w:val="none" w:sz="0" w:space="0" w:color="auto"/>
                <w:bottom w:val="none" w:sz="0" w:space="0" w:color="auto"/>
                <w:right w:val="none" w:sz="0" w:space="0" w:color="auto"/>
              </w:divBdr>
            </w:div>
            <w:div w:id="1982297484">
              <w:marLeft w:val="0"/>
              <w:marRight w:val="0"/>
              <w:marTop w:val="0"/>
              <w:marBottom w:val="0"/>
              <w:divBdr>
                <w:top w:val="none" w:sz="0" w:space="0" w:color="auto"/>
                <w:left w:val="none" w:sz="0" w:space="0" w:color="auto"/>
                <w:bottom w:val="none" w:sz="0" w:space="0" w:color="auto"/>
                <w:right w:val="none" w:sz="0" w:space="0" w:color="auto"/>
              </w:divBdr>
            </w:div>
            <w:div w:id="449016648">
              <w:marLeft w:val="0"/>
              <w:marRight w:val="0"/>
              <w:marTop w:val="0"/>
              <w:marBottom w:val="0"/>
              <w:divBdr>
                <w:top w:val="none" w:sz="0" w:space="0" w:color="auto"/>
                <w:left w:val="none" w:sz="0" w:space="0" w:color="auto"/>
                <w:bottom w:val="none" w:sz="0" w:space="0" w:color="auto"/>
                <w:right w:val="none" w:sz="0" w:space="0" w:color="auto"/>
              </w:divBdr>
            </w:div>
            <w:div w:id="1217619975">
              <w:marLeft w:val="0"/>
              <w:marRight w:val="0"/>
              <w:marTop w:val="0"/>
              <w:marBottom w:val="0"/>
              <w:divBdr>
                <w:top w:val="none" w:sz="0" w:space="0" w:color="auto"/>
                <w:left w:val="none" w:sz="0" w:space="0" w:color="auto"/>
                <w:bottom w:val="none" w:sz="0" w:space="0" w:color="auto"/>
                <w:right w:val="none" w:sz="0" w:space="0" w:color="auto"/>
              </w:divBdr>
            </w:div>
            <w:div w:id="2020084292">
              <w:marLeft w:val="0"/>
              <w:marRight w:val="0"/>
              <w:marTop w:val="0"/>
              <w:marBottom w:val="0"/>
              <w:divBdr>
                <w:top w:val="none" w:sz="0" w:space="0" w:color="auto"/>
                <w:left w:val="none" w:sz="0" w:space="0" w:color="auto"/>
                <w:bottom w:val="none" w:sz="0" w:space="0" w:color="auto"/>
                <w:right w:val="none" w:sz="0" w:space="0" w:color="auto"/>
              </w:divBdr>
            </w:div>
            <w:div w:id="1486433642">
              <w:marLeft w:val="0"/>
              <w:marRight w:val="0"/>
              <w:marTop w:val="0"/>
              <w:marBottom w:val="0"/>
              <w:divBdr>
                <w:top w:val="none" w:sz="0" w:space="0" w:color="auto"/>
                <w:left w:val="none" w:sz="0" w:space="0" w:color="auto"/>
                <w:bottom w:val="none" w:sz="0" w:space="0" w:color="auto"/>
                <w:right w:val="none" w:sz="0" w:space="0" w:color="auto"/>
              </w:divBdr>
            </w:div>
            <w:div w:id="1348406331">
              <w:marLeft w:val="0"/>
              <w:marRight w:val="0"/>
              <w:marTop w:val="0"/>
              <w:marBottom w:val="0"/>
              <w:divBdr>
                <w:top w:val="none" w:sz="0" w:space="0" w:color="auto"/>
                <w:left w:val="none" w:sz="0" w:space="0" w:color="auto"/>
                <w:bottom w:val="none" w:sz="0" w:space="0" w:color="auto"/>
                <w:right w:val="none" w:sz="0" w:space="0" w:color="auto"/>
              </w:divBdr>
            </w:div>
            <w:div w:id="1277910859">
              <w:marLeft w:val="0"/>
              <w:marRight w:val="0"/>
              <w:marTop w:val="0"/>
              <w:marBottom w:val="0"/>
              <w:divBdr>
                <w:top w:val="none" w:sz="0" w:space="0" w:color="auto"/>
                <w:left w:val="none" w:sz="0" w:space="0" w:color="auto"/>
                <w:bottom w:val="none" w:sz="0" w:space="0" w:color="auto"/>
                <w:right w:val="none" w:sz="0" w:space="0" w:color="auto"/>
              </w:divBdr>
            </w:div>
            <w:div w:id="1802309554">
              <w:marLeft w:val="0"/>
              <w:marRight w:val="0"/>
              <w:marTop w:val="0"/>
              <w:marBottom w:val="0"/>
              <w:divBdr>
                <w:top w:val="none" w:sz="0" w:space="0" w:color="auto"/>
                <w:left w:val="none" w:sz="0" w:space="0" w:color="auto"/>
                <w:bottom w:val="none" w:sz="0" w:space="0" w:color="auto"/>
                <w:right w:val="none" w:sz="0" w:space="0" w:color="auto"/>
              </w:divBdr>
            </w:div>
            <w:div w:id="725494662">
              <w:marLeft w:val="0"/>
              <w:marRight w:val="0"/>
              <w:marTop w:val="0"/>
              <w:marBottom w:val="0"/>
              <w:divBdr>
                <w:top w:val="none" w:sz="0" w:space="0" w:color="auto"/>
                <w:left w:val="none" w:sz="0" w:space="0" w:color="auto"/>
                <w:bottom w:val="none" w:sz="0" w:space="0" w:color="auto"/>
                <w:right w:val="none" w:sz="0" w:space="0" w:color="auto"/>
              </w:divBdr>
            </w:div>
            <w:div w:id="1017079565">
              <w:marLeft w:val="0"/>
              <w:marRight w:val="0"/>
              <w:marTop w:val="0"/>
              <w:marBottom w:val="0"/>
              <w:divBdr>
                <w:top w:val="none" w:sz="0" w:space="0" w:color="auto"/>
                <w:left w:val="none" w:sz="0" w:space="0" w:color="auto"/>
                <w:bottom w:val="none" w:sz="0" w:space="0" w:color="auto"/>
                <w:right w:val="none" w:sz="0" w:space="0" w:color="auto"/>
              </w:divBdr>
            </w:div>
            <w:div w:id="2082025625">
              <w:marLeft w:val="0"/>
              <w:marRight w:val="0"/>
              <w:marTop w:val="0"/>
              <w:marBottom w:val="0"/>
              <w:divBdr>
                <w:top w:val="none" w:sz="0" w:space="0" w:color="auto"/>
                <w:left w:val="none" w:sz="0" w:space="0" w:color="auto"/>
                <w:bottom w:val="none" w:sz="0" w:space="0" w:color="auto"/>
                <w:right w:val="none" w:sz="0" w:space="0" w:color="auto"/>
              </w:divBdr>
            </w:div>
            <w:div w:id="1985618812">
              <w:marLeft w:val="0"/>
              <w:marRight w:val="0"/>
              <w:marTop w:val="0"/>
              <w:marBottom w:val="0"/>
              <w:divBdr>
                <w:top w:val="none" w:sz="0" w:space="0" w:color="auto"/>
                <w:left w:val="none" w:sz="0" w:space="0" w:color="auto"/>
                <w:bottom w:val="none" w:sz="0" w:space="0" w:color="auto"/>
                <w:right w:val="none" w:sz="0" w:space="0" w:color="auto"/>
              </w:divBdr>
            </w:div>
            <w:div w:id="1431242471">
              <w:marLeft w:val="0"/>
              <w:marRight w:val="0"/>
              <w:marTop w:val="0"/>
              <w:marBottom w:val="0"/>
              <w:divBdr>
                <w:top w:val="none" w:sz="0" w:space="0" w:color="auto"/>
                <w:left w:val="none" w:sz="0" w:space="0" w:color="auto"/>
                <w:bottom w:val="none" w:sz="0" w:space="0" w:color="auto"/>
                <w:right w:val="none" w:sz="0" w:space="0" w:color="auto"/>
              </w:divBdr>
            </w:div>
            <w:div w:id="1694764608">
              <w:marLeft w:val="0"/>
              <w:marRight w:val="0"/>
              <w:marTop w:val="0"/>
              <w:marBottom w:val="0"/>
              <w:divBdr>
                <w:top w:val="none" w:sz="0" w:space="0" w:color="auto"/>
                <w:left w:val="none" w:sz="0" w:space="0" w:color="auto"/>
                <w:bottom w:val="none" w:sz="0" w:space="0" w:color="auto"/>
                <w:right w:val="none" w:sz="0" w:space="0" w:color="auto"/>
              </w:divBdr>
            </w:div>
            <w:div w:id="1230572741">
              <w:marLeft w:val="0"/>
              <w:marRight w:val="0"/>
              <w:marTop w:val="0"/>
              <w:marBottom w:val="0"/>
              <w:divBdr>
                <w:top w:val="none" w:sz="0" w:space="0" w:color="auto"/>
                <w:left w:val="none" w:sz="0" w:space="0" w:color="auto"/>
                <w:bottom w:val="none" w:sz="0" w:space="0" w:color="auto"/>
                <w:right w:val="none" w:sz="0" w:space="0" w:color="auto"/>
              </w:divBdr>
            </w:div>
            <w:div w:id="2115708436">
              <w:marLeft w:val="0"/>
              <w:marRight w:val="0"/>
              <w:marTop w:val="0"/>
              <w:marBottom w:val="0"/>
              <w:divBdr>
                <w:top w:val="none" w:sz="0" w:space="0" w:color="auto"/>
                <w:left w:val="none" w:sz="0" w:space="0" w:color="auto"/>
                <w:bottom w:val="none" w:sz="0" w:space="0" w:color="auto"/>
                <w:right w:val="none" w:sz="0" w:space="0" w:color="auto"/>
              </w:divBdr>
            </w:div>
            <w:div w:id="1868713767">
              <w:marLeft w:val="0"/>
              <w:marRight w:val="0"/>
              <w:marTop w:val="0"/>
              <w:marBottom w:val="0"/>
              <w:divBdr>
                <w:top w:val="none" w:sz="0" w:space="0" w:color="auto"/>
                <w:left w:val="none" w:sz="0" w:space="0" w:color="auto"/>
                <w:bottom w:val="none" w:sz="0" w:space="0" w:color="auto"/>
                <w:right w:val="none" w:sz="0" w:space="0" w:color="auto"/>
              </w:divBdr>
            </w:div>
            <w:div w:id="1001737879">
              <w:marLeft w:val="0"/>
              <w:marRight w:val="0"/>
              <w:marTop w:val="0"/>
              <w:marBottom w:val="0"/>
              <w:divBdr>
                <w:top w:val="none" w:sz="0" w:space="0" w:color="auto"/>
                <w:left w:val="none" w:sz="0" w:space="0" w:color="auto"/>
                <w:bottom w:val="none" w:sz="0" w:space="0" w:color="auto"/>
                <w:right w:val="none" w:sz="0" w:space="0" w:color="auto"/>
              </w:divBdr>
            </w:div>
            <w:div w:id="466170648">
              <w:marLeft w:val="0"/>
              <w:marRight w:val="0"/>
              <w:marTop w:val="0"/>
              <w:marBottom w:val="0"/>
              <w:divBdr>
                <w:top w:val="none" w:sz="0" w:space="0" w:color="auto"/>
                <w:left w:val="none" w:sz="0" w:space="0" w:color="auto"/>
                <w:bottom w:val="none" w:sz="0" w:space="0" w:color="auto"/>
                <w:right w:val="none" w:sz="0" w:space="0" w:color="auto"/>
              </w:divBdr>
            </w:div>
            <w:div w:id="619187896">
              <w:marLeft w:val="0"/>
              <w:marRight w:val="0"/>
              <w:marTop w:val="0"/>
              <w:marBottom w:val="0"/>
              <w:divBdr>
                <w:top w:val="none" w:sz="0" w:space="0" w:color="auto"/>
                <w:left w:val="none" w:sz="0" w:space="0" w:color="auto"/>
                <w:bottom w:val="none" w:sz="0" w:space="0" w:color="auto"/>
                <w:right w:val="none" w:sz="0" w:space="0" w:color="auto"/>
              </w:divBdr>
            </w:div>
            <w:div w:id="673460164">
              <w:marLeft w:val="0"/>
              <w:marRight w:val="0"/>
              <w:marTop w:val="0"/>
              <w:marBottom w:val="0"/>
              <w:divBdr>
                <w:top w:val="none" w:sz="0" w:space="0" w:color="auto"/>
                <w:left w:val="none" w:sz="0" w:space="0" w:color="auto"/>
                <w:bottom w:val="none" w:sz="0" w:space="0" w:color="auto"/>
                <w:right w:val="none" w:sz="0" w:space="0" w:color="auto"/>
              </w:divBdr>
            </w:div>
            <w:div w:id="400174633">
              <w:marLeft w:val="0"/>
              <w:marRight w:val="0"/>
              <w:marTop w:val="0"/>
              <w:marBottom w:val="0"/>
              <w:divBdr>
                <w:top w:val="none" w:sz="0" w:space="0" w:color="auto"/>
                <w:left w:val="none" w:sz="0" w:space="0" w:color="auto"/>
                <w:bottom w:val="none" w:sz="0" w:space="0" w:color="auto"/>
                <w:right w:val="none" w:sz="0" w:space="0" w:color="auto"/>
              </w:divBdr>
            </w:div>
            <w:div w:id="1596861897">
              <w:marLeft w:val="0"/>
              <w:marRight w:val="0"/>
              <w:marTop w:val="0"/>
              <w:marBottom w:val="0"/>
              <w:divBdr>
                <w:top w:val="none" w:sz="0" w:space="0" w:color="auto"/>
                <w:left w:val="none" w:sz="0" w:space="0" w:color="auto"/>
                <w:bottom w:val="none" w:sz="0" w:space="0" w:color="auto"/>
                <w:right w:val="none" w:sz="0" w:space="0" w:color="auto"/>
              </w:divBdr>
            </w:div>
            <w:div w:id="16126693">
              <w:marLeft w:val="0"/>
              <w:marRight w:val="0"/>
              <w:marTop w:val="0"/>
              <w:marBottom w:val="0"/>
              <w:divBdr>
                <w:top w:val="none" w:sz="0" w:space="0" w:color="auto"/>
                <w:left w:val="none" w:sz="0" w:space="0" w:color="auto"/>
                <w:bottom w:val="none" w:sz="0" w:space="0" w:color="auto"/>
                <w:right w:val="none" w:sz="0" w:space="0" w:color="auto"/>
              </w:divBdr>
            </w:div>
            <w:div w:id="1749425333">
              <w:marLeft w:val="0"/>
              <w:marRight w:val="0"/>
              <w:marTop w:val="0"/>
              <w:marBottom w:val="0"/>
              <w:divBdr>
                <w:top w:val="none" w:sz="0" w:space="0" w:color="auto"/>
                <w:left w:val="none" w:sz="0" w:space="0" w:color="auto"/>
                <w:bottom w:val="none" w:sz="0" w:space="0" w:color="auto"/>
                <w:right w:val="none" w:sz="0" w:space="0" w:color="auto"/>
              </w:divBdr>
            </w:div>
            <w:div w:id="1311179591">
              <w:marLeft w:val="0"/>
              <w:marRight w:val="0"/>
              <w:marTop w:val="0"/>
              <w:marBottom w:val="0"/>
              <w:divBdr>
                <w:top w:val="none" w:sz="0" w:space="0" w:color="auto"/>
                <w:left w:val="none" w:sz="0" w:space="0" w:color="auto"/>
                <w:bottom w:val="none" w:sz="0" w:space="0" w:color="auto"/>
                <w:right w:val="none" w:sz="0" w:space="0" w:color="auto"/>
              </w:divBdr>
            </w:div>
            <w:div w:id="1042633048">
              <w:marLeft w:val="0"/>
              <w:marRight w:val="0"/>
              <w:marTop w:val="0"/>
              <w:marBottom w:val="0"/>
              <w:divBdr>
                <w:top w:val="none" w:sz="0" w:space="0" w:color="auto"/>
                <w:left w:val="none" w:sz="0" w:space="0" w:color="auto"/>
                <w:bottom w:val="none" w:sz="0" w:space="0" w:color="auto"/>
                <w:right w:val="none" w:sz="0" w:space="0" w:color="auto"/>
              </w:divBdr>
            </w:div>
            <w:div w:id="903418173">
              <w:marLeft w:val="0"/>
              <w:marRight w:val="0"/>
              <w:marTop w:val="0"/>
              <w:marBottom w:val="0"/>
              <w:divBdr>
                <w:top w:val="none" w:sz="0" w:space="0" w:color="auto"/>
                <w:left w:val="none" w:sz="0" w:space="0" w:color="auto"/>
                <w:bottom w:val="none" w:sz="0" w:space="0" w:color="auto"/>
                <w:right w:val="none" w:sz="0" w:space="0" w:color="auto"/>
              </w:divBdr>
            </w:div>
            <w:div w:id="1712919781">
              <w:marLeft w:val="0"/>
              <w:marRight w:val="0"/>
              <w:marTop w:val="0"/>
              <w:marBottom w:val="0"/>
              <w:divBdr>
                <w:top w:val="none" w:sz="0" w:space="0" w:color="auto"/>
                <w:left w:val="none" w:sz="0" w:space="0" w:color="auto"/>
                <w:bottom w:val="none" w:sz="0" w:space="0" w:color="auto"/>
                <w:right w:val="none" w:sz="0" w:space="0" w:color="auto"/>
              </w:divBdr>
            </w:div>
            <w:div w:id="347102609">
              <w:marLeft w:val="0"/>
              <w:marRight w:val="0"/>
              <w:marTop w:val="0"/>
              <w:marBottom w:val="0"/>
              <w:divBdr>
                <w:top w:val="none" w:sz="0" w:space="0" w:color="auto"/>
                <w:left w:val="none" w:sz="0" w:space="0" w:color="auto"/>
                <w:bottom w:val="none" w:sz="0" w:space="0" w:color="auto"/>
                <w:right w:val="none" w:sz="0" w:space="0" w:color="auto"/>
              </w:divBdr>
            </w:div>
            <w:div w:id="938953255">
              <w:marLeft w:val="0"/>
              <w:marRight w:val="0"/>
              <w:marTop w:val="0"/>
              <w:marBottom w:val="0"/>
              <w:divBdr>
                <w:top w:val="none" w:sz="0" w:space="0" w:color="auto"/>
                <w:left w:val="none" w:sz="0" w:space="0" w:color="auto"/>
                <w:bottom w:val="none" w:sz="0" w:space="0" w:color="auto"/>
                <w:right w:val="none" w:sz="0" w:space="0" w:color="auto"/>
              </w:divBdr>
            </w:div>
            <w:div w:id="1288731198">
              <w:marLeft w:val="0"/>
              <w:marRight w:val="0"/>
              <w:marTop w:val="0"/>
              <w:marBottom w:val="0"/>
              <w:divBdr>
                <w:top w:val="none" w:sz="0" w:space="0" w:color="auto"/>
                <w:left w:val="none" w:sz="0" w:space="0" w:color="auto"/>
                <w:bottom w:val="none" w:sz="0" w:space="0" w:color="auto"/>
                <w:right w:val="none" w:sz="0" w:space="0" w:color="auto"/>
              </w:divBdr>
            </w:div>
            <w:div w:id="1345284437">
              <w:marLeft w:val="0"/>
              <w:marRight w:val="0"/>
              <w:marTop w:val="0"/>
              <w:marBottom w:val="0"/>
              <w:divBdr>
                <w:top w:val="none" w:sz="0" w:space="0" w:color="auto"/>
                <w:left w:val="none" w:sz="0" w:space="0" w:color="auto"/>
                <w:bottom w:val="none" w:sz="0" w:space="0" w:color="auto"/>
                <w:right w:val="none" w:sz="0" w:space="0" w:color="auto"/>
              </w:divBdr>
            </w:div>
            <w:div w:id="2120907795">
              <w:marLeft w:val="0"/>
              <w:marRight w:val="0"/>
              <w:marTop w:val="0"/>
              <w:marBottom w:val="0"/>
              <w:divBdr>
                <w:top w:val="none" w:sz="0" w:space="0" w:color="auto"/>
                <w:left w:val="none" w:sz="0" w:space="0" w:color="auto"/>
                <w:bottom w:val="none" w:sz="0" w:space="0" w:color="auto"/>
                <w:right w:val="none" w:sz="0" w:space="0" w:color="auto"/>
              </w:divBdr>
            </w:div>
            <w:div w:id="524975780">
              <w:marLeft w:val="0"/>
              <w:marRight w:val="0"/>
              <w:marTop w:val="0"/>
              <w:marBottom w:val="0"/>
              <w:divBdr>
                <w:top w:val="none" w:sz="0" w:space="0" w:color="auto"/>
                <w:left w:val="none" w:sz="0" w:space="0" w:color="auto"/>
                <w:bottom w:val="none" w:sz="0" w:space="0" w:color="auto"/>
                <w:right w:val="none" w:sz="0" w:space="0" w:color="auto"/>
              </w:divBdr>
            </w:div>
            <w:div w:id="125854845">
              <w:marLeft w:val="0"/>
              <w:marRight w:val="0"/>
              <w:marTop w:val="0"/>
              <w:marBottom w:val="0"/>
              <w:divBdr>
                <w:top w:val="none" w:sz="0" w:space="0" w:color="auto"/>
                <w:left w:val="none" w:sz="0" w:space="0" w:color="auto"/>
                <w:bottom w:val="none" w:sz="0" w:space="0" w:color="auto"/>
                <w:right w:val="none" w:sz="0" w:space="0" w:color="auto"/>
              </w:divBdr>
            </w:div>
            <w:div w:id="704258063">
              <w:marLeft w:val="0"/>
              <w:marRight w:val="0"/>
              <w:marTop w:val="0"/>
              <w:marBottom w:val="0"/>
              <w:divBdr>
                <w:top w:val="none" w:sz="0" w:space="0" w:color="auto"/>
                <w:left w:val="none" w:sz="0" w:space="0" w:color="auto"/>
                <w:bottom w:val="none" w:sz="0" w:space="0" w:color="auto"/>
                <w:right w:val="none" w:sz="0" w:space="0" w:color="auto"/>
              </w:divBdr>
            </w:div>
            <w:div w:id="1996102424">
              <w:marLeft w:val="0"/>
              <w:marRight w:val="0"/>
              <w:marTop w:val="0"/>
              <w:marBottom w:val="0"/>
              <w:divBdr>
                <w:top w:val="none" w:sz="0" w:space="0" w:color="auto"/>
                <w:left w:val="none" w:sz="0" w:space="0" w:color="auto"/>
                <w:bottom w:val="none" w:sz="0" w:space="0" w:color="auto"/>
                <w:right w:val="none" w:sz="0" w:space="0" w:color="auto"/>
              </w:divBdr>
            </w:div>
            <w:div w:id="1801996895">
              <w:marLeft w:val="0"/>
              <w:marRight w:val="0"/>
              <w:marTop w:val="0"/>
              <w:marBottom w:val="0"/>
              <w:divBdr>
                <w:top w:val="none" w:sz="0" w:space="0" w:color="auto"/>
                <w:left w:val="none" w:sz="0" w:space="0" w:color="auto"/>
                <w:bottom w:val="none" w:sz="0" w:space="0" w:color="auto"/>
                <w:right w:val="none" w:sz="0" w:space="0" w:color="auto"/>
              </w:divBdr>
            </w:div>
            <w:div w:id="745105624">
              <w:marLeft w:val="0"/>
              <w:marRight w:val="0"/>
              <w:marTop w:val="0"/>
              <w:marBottom w:val="0"/>
              <w:divBdr>
                <w:top w:val="none" w:sz="0" w:space="0" w:color="auto"/>
                <w:left w:val="none" w:sz="0" w:space="0" w:color="auto"/>
                <w:bottom w:val="none" w:sz="0" w:space="0" w:color="auto"/>
                <w:right w:val="none" w:sz="0" w:space="0" w:color="auto"/>
              </w:divBdr>
            </w:div>
            <w:div w:id="1141113294">
              <w:marLeft w:val="0"/>
              <w:marRight w:val="0"/>
              <w:marTop w:val="0"/>
              <w:marBottom w:val="0"/>
              <w:divBdr>
                <w:top w:val="none" w:sz="0" w:space="0" w:color="auto"/>
                <w:left w:val="none" w:sz="0" w:space="0" w:color="auto"/>
                <w:bottom w:val="none" w:sz="0" w:space="0" w:color="auto"/>
                <w:right w:val="none" w:sz="0" w:space="0" w:color="auto"/>
              </w:divBdr>
            </w:div>
            <w:div w:id="1015959857">
              <w:marLeft w:val="0"/>
              <w:marRight w:val="0"/>
              <w:marTop w:val="0"/>
              <w:marBottom w:val="0"/>
              <w:divBdr>
                <w:top w:val="none" w:sz="0" w:space="0" w:color="auto"/>
                <w:left w:val="none" w:sz="0" w:space="0" w:color="auto"/>
                <w:bottom w:val="none" w:sz="0" w:space="0" w:color="auto"/>
                <w:right w:val="none" w:sz="0" w:space="0" w:color="auto"/>
              </w:divBdr>
            </w:div>
            <w:div w:id="1925071874">
              <w:marLeft w:val="0"/>
              <w:marRight w:val="0"/>
              <w:marTop w:val="0"/>
              <w:marBottom w:val="0"/>
              <w:divBdr>
                <w:top w:val="none" w:sz="0" w:space="0" w:color="auto"/>
                <w:left w:val="none" w:sz="0" w:space="0" w:color="auto"/>
                <w:bottom w:val="none" w:sz="0" w:space="0" w:color="auto"/>
                <w:right w:val="none" w:sz="0" w:space="0" w:color="auto"/>
              </w:divBdr>
            </w:div>
            <w:div w:id="741558825">
              <w:marLeft w:val="0"/>
              <w:marRight w:val="0"/>
              <w:marTop w:val="0"/>
              <w:marBottom w:val="0"/>
              <w:divBdr>
                <w:top w:val="none" w:sz="0" w:space="0" w:color="auto"/>
                <w:left w:val="none" w:sz="0" w:space="0" w:color="auto"/>
                <w:bottom w:val="none" w:sz="0" w:space="0" w:color="auto"/>
                <w:right w:val="none" w:sz="0" w:space="0" w:color="auto"/>
              </w:divBdr>
            </w:div>
            <w:div w:id="809174811">
              <w:marLeft w:val="0"/>
              <w:marRight w:val="0"/>
              <w:marTop w:val="0"/>
              <w:marBottom w:val="0"/>
              <w:divBdr>
                <w:top w:val="none" w:sz="0" w:space="0" w:color="auto"/>
                <w:left w:val="none" w:sz="0" w:space="0" w:color="auto"/>
                <w:bottom w:val="none" w:sz="0" w:space="0" w:color="auto"/>
                <w:right w:val="none" w:sz="0" w:space="0" w:color="auto"/>
              </w:divBdr>
            </w:div>
            <w:div w:id="354115054">
              <w:marLeft w:val="0"/>
              <w:marRight w:val="0"/>
              <w:marTop w:val="0"/>
              <w:marBottom w:val="0"/>
              <w:divBdr>
                <w:top w:val="none" w:sz="0" w:space="0" w:color="auto"/>
                <w:left w:val="none" w:sz="0" w:space="0" w:color="auto"/>
                <w:bottom w:val="none" w:sz="0" w:space="0" w:color="auto"/>
                <w:right w:val="none" w:sz="0" w:space="0" w:color="auto"/>
              </w:divBdr>
            </w:div>
            <w:div w:id="675503012">
              <w:marLeft w:val="0"/>
              <w:marRight w:val="0"/>
              <w:marTop w:val="0"/>
              <w:marBottom w:val="0"/>
              <w:divBdr>
                <w:top w:val="none" w:sz="0" w:space="0" w:color="auto"/>
                <w:left w:val="none" w:sz="0" w:space="0" w:color="auto"/>
                <w:bottom w:val="none" w:sz="0" w:space="0" w:color="auto"/>
                <w:right w:val="none" w:sz="0" w:space="0" w:color="auto"/>
              </w:divBdr>
            </w:div>
            <w:div w:id="1369142374">
              <w:marLeft w:val="0"/>
              <w:marRight w:val="0"/>
              <w:marTop w:val="0"/>
              <w:marBottom w:val="0"/>
              <w:divBdr>
                <w:top w:val="none" w:sz="0" w:space="0" w:color="auto"/>
                <w:left w:val="none" w:sz="0" w:space="0" w:color="auto"/>
                <w:bottom w:val="none" w:sz="0" w:space="0" w:color="auto"/>
                <w:right w:val="none" w:sz="0" w:space="0" w:color="auto"/>
              </w:divBdr>
            </w:div>
            <w:div w:id="214198916">
              <w:marLeft w:val="0"/>
              <w:marRight w:val="0"/>
              <w:marTop w:val="0"/>
              <w:marBottom w:val="0"/>
              <w:divBdr>
                <w:top w:val="none" w:sz="0" w:space="0" w:color="auto"/>
                <w:left w:val="none" w:sz="0" w:space="0" w:color="auto"/>
                <w:bottom w:val="none" w:sz="0" w:space="0" w:color="auto"/>
                <w:right w:val="none" w:sz="0" w:space="0" w:color="auto"/>
              </w:divBdr>
            </w:div>
            <w:div w:id="1591037711">
              <w:marLeft w:val="0"/>
              <w:marRight w:val="0"/>
              <w:marTop w:val="0"/>
              <w:marBottom w:val="0"/>
              <w:divBdr>
                <w:top w:val="none" w:sz="0" w:space="0" w:color="auto"/>
                <w:left w:val="none" w:sz="0" w:space="0" w:color="auto"/>
                <w:bottom w:val="none" w:sz="0" w:space="0" w:color="auto"/>
                <w:right w:val="none" w:sz="0" w:space="0" w:color="auto"/>
              </w:divBdr>
            </w:div>
            <w:div w:id="549876322">
              <w:marLeft w:val="0"/>
              <w:marRight w:val="0"/>
              <w:marTop w:val="0"/>
              <w:marBottom w:val="0"/>
              <w:divBdr>
                <w:top w:val="none" w:sz="0" w:space="0" w:color="auto"/>
                <w:left w:val="none" w:sz="0" w:space="0" w:color="auto"/>
                <w:bottom w:val="none" w:sz="0" w:space="0" w:color="auto"/>
                <w:right w:val="none" w:sz="0" w:space="0" w:color="auto"/>
              </w:divBdr>
            </w:div>
            <w:div w:id="988830190">
              <w:marLeft w:val="0"/>
              <w:marRight w:val="0"/>
              <w:marTop w:val="0"/>
              <w:marBottom w:val="0"/>
              <w:divBdr>
                <w:top w:val="none" w:sz="0" w:space="0" w:color="auto"/>
                <w:left w:val="none" w:sz="0" w:space="0" w:color="auto"/>
                <w:bottom w:val="none" w:sz="0" w:space="0" w:color="auto"/>
                <w:right w:val="none" w:sz="0" w:space="0" w:color="auto"/>
              </w:divBdr>
            </w:div>
            <w:div w:id="409891217">
              <w:marLeft w:val="0"/>
              <w:marRight w:val="0"/>
              <w:marTop w:val="0"/>
              <w:marBottom w:val="0"/>
              <w:divBdr>
                <w:top w:val="none" w:sz="0" w:space="0" w:color="auto"/>
                <w:left w:val="none" w:sz="0" w:space="0" w:color="auto"/>
                <w:bottom w:val="none" w:sz="0" w:space="0" w:color="auto"/>
                <w:right w:val="none" w:sz="0" w:space="0" w:color="auto"/>
              </w:divBdr>
            </w:div>
            <w:div w:id="2067365680">
              <w:marLeft w:val="0"/>
              <w:marRight w:val="0"/>
              <w:marTop w:val="0"/>
              <w:marBottom w:val="0"/>
              <w:divBdr>
                <w:top w:val="none" w:sz="0" w:space="0" w:color="auto"/>
                <w:left w:val="none" w:sz="0" w:space="0" w:color="auto"/>
                <w:bottom w:val="none" w:sz="0" w:space="0" w:color="auto"/>
                <w:right w:val="none" w:sz="0" w:space="0" w:color="auto"/>
              </w:divBdr>
            </w:div>
            <w:div w:id="2103529353">
              <w:marLeft w:val="0"/>
              <w:marRight w:val="0"/>
              <w:marTop w:val="0"/>
              <w:marBottom w:val="0"/>
              <w:divBdr>
                <w:top w:val="none" w:sz="0" w:space="0" w:color="auto"/>
                <w:left w:val="none" w:sz="0" w:space="0" w:color="auto"/>
                <w:bottom w:val="none" w:sz="0" w:space="0" w:color="auto"/>
                <w:right w:val="none" w:sz="0" w:space="0" w:color="auto"/>
              </w:divBdr>
            </w:div>
            <w:div w:id="1435514260">
              <w:marLeft w:val="0"/>
              <w:marRight w:val="0"/>
              <w:marTop w:val="0"/>
              <w:marBottom w:val="0"/>
              <w:divBdr>
                <w:top w:val="none" w:sz="0" w:space="0" w:color="auto"/>
                <w:left w:val="none" w:sz="0" w:space="0" w:color="auto"/>
                <w:bottom w:val="none" w:sz="0" w:space="0" w:color="auto"/>
                <w:right w:val="none" w:sz="0" w:space="0" w:color="auto"/>
              </w:divBdr>
            </w:div>
            <w:div w:id="70860163">
              <w:marLeft w:val="0"/>
              <w:marRight w:val="0"/>
              <w:marTop w:val="0"/>
              <w:marBottom w:val="0"/>
              <w:divBdr>
                <w:top w:val="none" w:sz="0" w:space="0" w:color="auto"/>
                <w:left w:val="none" w:sz="0" w:space="0" w:color="auto"/>
                <w:bottom w:val="none" w:sz="0" w:space="0" w:color="auto"/>
                <w:right w:val="none" w:sz="0" w:space="0" w:color="auto"/>
              </w:divBdr>
            </w:div>
            <w:div w:id="1949462271">
              <w:marLeft w:val="0"/>
              <w:marRight w:val="0"/>
              <w:marTop w:val="0"/>
              <w:marBottom w:val="0"/>
              <w:divBdr>
                <w:top w:val="none" w:sz="0" w:space="0" w:color="auto"/>
                <w:left w:val="none" w:sz="0" w:space="0" w:color="auto"/>
                <w:bottom w:val="none" w:sz="0" w:space="0" w:color="auto"/>
                <w:right w:val="none" w:sz="0" w:space="0" w:color="auto"/>
              </w:divBdr>
            </w:div>
            <w:div w:id="1726874471">
              <w:marLeft w:val="0"/>
              <w:marRight w:val="0"/>
              <w:marTop w:val="0"/>
              <w:marBottom w:val="0"/>
              <w:divBdr>
                <w:top w:val="none" w:sz="0" w:space="0" w:color="auto"/>
                <w:left w:val="none" w:sz="0" w:space="0" w:color="auto"/>
                <w:bottom w:val="none" w:sz="0" w:space="0" w:color="auto"/>
                <w:right w:val="none" w:sz="0" w:space="0" w:color="auto"/>
              </w:divBdr>
            </w:div>
            <w:div w:id="528028465">
              <w:marLeft w:val="0"/>
              <w:marRight w:val="0"/>
              <w:marTop w:val="0"/>
              <w:marBottom w:val="0"/>
              <w:divBdr>
                <w:top w:val="none" w:sz="0" w:space="0" w:color="auto"/>
                <w:left w:val="none" w:sz="0" w:space="0" w:color="auto"/>
                <w:bottom w:val="none" w:sz="0" w:space="0" w:color="auto"/>
                <w:right w:val="none" w:sz="0" w:space="0" w:color="auto"/>
              </w:divBdr>
            </w:div>
            <w:div w:id="1416316025">
              <w:marLeft w:val="0"/>
              <w:marRight w:val="0"/>
              <w:marTop w:val="0"/>
              <w:marBottom w:val="0"/>
              <w:divBdr>
                <w:top w:val="none" w:sz="0" w:space="0" w:color="auto"/>
                <w:left w:val="none" w:sz="0" w:space="0" w:color="auto"/>
                <w:bottom w:val="none" w:sz="0" w:space="0" w:color="auto"/>
                <w:right w:val="none" w:sz="0" w:space="0" w:color="auto"/>
              </w:divBdr>
            </w:div>
            <w:div w:id="1936356038">
              <w:marLeft w:val="0"/>
              <w:marRight w:val="0"/>
              <w:marTop w:val="0"/>
              <w:marBottom w:val="0"/>
              <w:divBdr>
                <w:top w:val="none" w:sz="0" w:space="0" w:color="auto"/>
                <w:left w:val="none" w:sz="0" w:space="0" w:color="auto"/>
                <w:bottom w:val="none" w:sz="0" w:space="0" w:color="auto"/>
                <w:right w:val="none" w:sz="0" w:space="0" w:color="auto"/>
              </w:divBdr>
            </w:div>
            <w:div w:id="786629582">
              <w:marLeft w:val="0"/>
              <w:marRight w:val="0"/>
              <w:marTop w:val="0"/>
              <w:marBottom w:val="0"/>
              <w:divBdr>
                <w:top w:val="none" w:sz="0" w:space="0" w:color="auto"/>
                <w:left w:val="none" w:sz="0" w:space="0" w:color="auto"/>
                <w:bottom w:val="none" w:sz="0" w:space="0" w:color="auto"/>
                <w:right w:val="none" w:sz="0" w:space="0" w:color="auto"/>
              </w:divBdr>
            </w:div>
            <w:div w:id="228001487">
              <w:marLeft w:val="0"/>
              <w:marRight w:val="0"/>
              <w:marTop w:val="0"/>
              <w:marBottom w:val="0"/>
              <w:divBdr>
                <w:top w:val="none" w:sz="0" w:space="0" w:color="auto"/>
                <w:left w:val="none" w:sz="0" w:space="0" w:color="auto"/>
                <w:bottom w:val="none" w:sz="0" w:space="0" w:color="auto"/>
                <w:right w:val="none" w:sz="0" w:space="0" w:color="auto"/>
              </w:divBdr>
            </w:div>
            <w:div w:id="1262911035">
              <w:marLeft w:val="0"/>
              <w:marRight w:val="0"/>
              <w:marTop w:val="0"/>
              <w:marBottom w:val="0"/>
              <w:divBdr>
                <w:top w:val="none" w:sz="0" w:space="0" w:color="auto"/>
                <w:left w:val="none" w:sz="0" w:space="0" w:color="auto"/>
                <w:bottom w:val="none" w:sz="0" w:space="0" w:color="auto"/>
                <w:right w:val="none" w:sz="0" w:space="0" w:color="auto"/>
              </w:divBdr>
            </w:div>
            <w:div w:id="1078207558">
              <w:marLeft w:val="0"/>
              <w:marRight w:val="0"/>
              <w:marTop w:val="0"/>
              <w:marBottom w:val="0"/>
              <w:divBdr>
                <w:top w:val="none" w:sz="0" w:space="0" w:color="auto"/>
                <w:left w:val="none" w:sz="0" w:space="0" w:color="auto"/>
                <w:bottom w:val="none" w:sz="0" w:space="0" w:color="auto"/>
                <w:right w:val="none" w:sz="0" w:space="0" w:color="auto"/>
              </w:divBdr>
            </w:div>
            <w:div w:id="876240341">
              <w:marLeft w:val="0"/>
              <w:marRight w:val="0"/>
              <w:marTop w:val="0"/>
              <w:marBottom w:val="0"/>
              <w:divBdr>
                <w:top w:val="none" w:sz="0" w:space="0" w:color="auto"/>
                <w:left w:val="none" w:sz="0" w:space="0" w:color="auto"/>
                <w:bottom w:val="none" w:sz="0" w:space="0" w:color="auto"/>
                <w:right w:val="none" w:sz="0" w:space="0" w:color="auto"/>
              </w:divBdr>
            </w:div>
            <w:div w:id="1675297815">
              <w:marLeft w:val="0"/>
              <w:marRight w:val="0"/>
              <w:marTop w:val="0"/>
              <w:marBottom w:val="0"/>
              <w:divBdr>
                <w:top w:val="none" w:sz="0" w:space="0" w:color="auto"/>
                <w:left w:val="none" w:sz="0" w:space="0" w:color="auto"/>
                <w:bottom w:val="none" w:sz="0" w:space="0" w:color="auto"/>
                <w:right w:val="none" w:sz="0" w:space="0" w:color="auto"/>
              </w:divBdr>
            </w:div>
            <w:div w:id="1718628862">
              <w:marLeft w:val="0"/>
              <w:marRight w:val="0"/>
              <w:marTop w:val="0"/>
              <w:marBottom w:val="0"/>
              <w:divBdr>
                <w:top w:val="none" w:sz="0" w:space="0" w:color="auto"/>
                <w:left w:val="none" w:sz="0" w:space="0" w:color="auto"/>
                <w:bottom w:val="none" w:sz="0" w:space="0" w:color="auto"/>
                <w:right w:val="none" w:sz="0" w:space="0" w:color="auto"/>
              </w:divBdr>
            </w:div>
            <w:div w:id="2095011231">
              <w:marLeft w:val="0"/>
              <w:marRight w:val="0"/>
              <w:marTop w:val="0"/>
              <w:marBottom w:val="0"/>
              <w:divBdr>
                <w:top w:val="none" w:sz="0" w:space="0" w:color="auto"/>
                <w:left w:val="none" w:sz="0" w:space="0" w:color="auto"/>
                <w:bottom w:val="none" w:sz="0" w:space="0" w:color="auto"/>
                <w:right w:val="none" w:sz="0" w:space="0" w:color="auto"/>
              </w:divBdr>
            </w:div>
            <w:div w:id="1589844623">
              <w:marLeft w:val="0"/>
              <w:marRight w:val="0"/>
              <w:marTop w:val="0"/>
              <w:marBottom w:val="0"/>
              <w:divBdr>
                <w:top w:val="none" w:sz="0" w:space="0" w:color="auto"/>
                <w:left w:val="none" w:sz="0" w:space="0" w:color="auto"/>
                <w:bottom w:val="none" w:sz="0" w:space="0" w:color="auto"/>
                <w:right w:val="none" w:sz="0" w:space="0" w:color="auto"/>
              </w:divBdr>
            </w:div>
            <w:div w:id="1586692782">
              <w:marLeft w:val="0"/>
              <w:marRight w:val="0"/>
              <w:marTop w:val="0"/>
              <w:marBottom w:val="0"/>
              <w:divBdr>
                <w:top w:val="none" w:sz="0" w:space="0" w:color="auto"/>
                <w:left w:val="none" w:sz="0" w:space="0" w:color="auto"/>
                <w:bottom w:val="none" w:sz="0" w:space="0" w:color="auto"/>
                <w:right w:val="none" w:sz="0" w:space="0" w:color="auto"/>
              </w:divBdr>
            </w:div>
            <w:div w:id="1305889738">
              <w:marLeft w:val="0"/>
              <w:marRight w:val="0"/>
              <w:marTop w:val="0"/>
              <w:marBottom w:val="0"/>
              <w:divBdr>
                <w:top w:val="none" w:sz="0" w:space="0" w:color="auto"/>
                <w:left w:val="none" w:sz="0" w:space="0" w:color="auto"/>
                <w:bottom w:val="none" w:sz="0" w:space="0" w:color="auto"/>
                <w:right w:val="none" w:sz="0" w:space="0" w:color="auto"/>
              </w:divBdr>
            </w:div>
            <w:div w:id="695740057">
              <w:marLeft w:val="0"/>
              <w:marRight w:val="0"/>
              <w:marTop w:val="0"/>
              <w:marBottom w:val="0"/>
              <w:divBdr>
                <w:top w:val="none" w:sz="0" w:space="0" w:color="auto"/>
                <w:left w:val="none" w:sz="0" w:space="0" w:color="auto"/>
                <w:bottom w:val="none" w:sz="0" w:space="0" w:color="auto"/>
                <w:right w:val="none" w:sz="0" w:space="0" w:color="auto"/>
              </w:divBdr>
            </w:div>
            <w:div w:id="1436288888">
              <w:marLeft w:val="0"/>
              <w:marRight w:val="0"/>
              <w:marTop w:val="0"/>
              <w:marBottom w:val="0"/>
              <w:divBdr>
                <w:top w:val="none" w:sz="0" w:space="0" w:color="auto"/>
                <w:left w:val="none" w:sz="0" w:space="0" w:color="auto"/>
                <w:bottom w:val="none" w:sz="0" w:space="0" w:color="auto"/>
                <w:right w:val="none" w:sz="0" w:space="0" w:color="auto"/>
              </w:divBdr>
            </w:div>
            <w:div w:id="580801148">
              <w:marLeft w:val="0"/>
              <w:marRight w:val="0"/>
              <w:marTop w:val="0"/>
              <w:marBottom w:val="0"/>
              <w:divBdr>
                <w:top w:val="none" w:sz="0" w:space="0" w:color="auto"/>
                <w:left w:val="none" w:sz="0" w:space="0" w:color="auto"/>
                <w:bottom w:val="none" w:sz="0" w:space="0" w:color="auto"/>
                <w:right w:val="none" w:sz="0" w:space="0" w:color="auto"/>
              </w:divBdr>
            </w:div>
            <w:div w:id="257376658">
              <w:marLeft w:val="0"/>
              <w:marRight w:val="0"/>
              <w:marTop w:val="0"/>
              <w:marBottom w:val="0"/>
              <w:divBdr>
                <w:top w:val="none" w:sz="0" w:space="0" w:color="auto"/>
                <w:left w:val="none" w:sz="0" w:space="0" w:color="auto"/>
                <w:bottom w:val="none" w:sz="0" w:space="0" w:color="auto"/>
                <w:right w:val="none" w:sz="0" w:space="0" w:color="auto"/>
              </w:divBdr>
            </w:div>
            <w:div w:id="671642404">
              <w:marLeft w:val="0"/>
              <w:marRight w:val="0"/>
              <w:marTop w:val="0"/>
              <w:marBottom w:val="0"/>
              <w:divBdr>
                <w:top w:val="none" w:sz="0" w:space="0" w:color="auto"/>
                <w:left w:val="none" w:sz="0" w:space="0" w:color="auto"/>
                <w:bottom w:val="none" w:sz="0" w:space="0" w:color="auto"/>
                <w:right w:val="none" w:sz="0" w:space="0" w:color="auto"/>
              </w:divBdr>
            </w:div>
            <w:div w:id="1671324350">
              <w:marLeft w:val="0"/>
              <w:marRight w:val="0"/>
              <w:marTop w:val="0"/>
              <w:marBottom w:val="0"/>
              <w:divBdr>
                <w:top w:val="none" w:sz="0" w:space="0" w:color="auto"/>
                <w:left w:val="none" w:sz="0" w:space="0" w:color="auto"/>
                <w:bottom w:val="none" w:sz="0" w:space="0" w:color="auto"/>
                <w:right w:val="none" w:sz="0" w:space="0" w:color="auto"/>
              </w:divBdr>
            </w:div>
            <w:div w:id="1073284542">
              <w:marLeft w:val="0"/>
              <w:marRight w:val="0"/>
              <w:marTop w:val="0"/>
              <w:marBottom w:val="0"/>
              <w:divBdr>
                <w:top w:val="none" w:sz="0" w:space="0" w:color="auto"/>
                <w:left w:val="none" w:sz="0" w:space="0" w:color="auto"/>
                <w:bottom w:val="none" w:sz="0" w:space="0" w:color="auto"/>
                <w:right w:val="none" w:sz="0" w:space="0" w:color="auto"/>
              </w:divBdr>
            </w:div>
            <w:div w:id="1208105433">
              <w:marLeft w:val="0"/>
              <w:marRight w:val="0"/>
              <w:marTop w:val="0"/>
              <w:marBottom w:val="0"/>
              <w:divBdr>
                <w:top w:val="none" w:sz="0" w:space="0" w:color="auto"/>
                <w:left w:val="none" w:sz="0" w:space="0" w:color="auto"/>
                <w:bottom w:val="none" w:sz="0" w:space="0" w:color="auto"/>
                <w:right w:val="none" w:sz="0" w:space="0" w:color="auto"/>
              </w:divBdr>
            </w:div>
            <w:div w:id="1569681122">
              <w:marLeft w:val="0"/>
              <w:marRight w:val="0"/>
              <w:marTop w:val="0"/>
              <w:marBottom w:val="0"/>
              <w:divBdr>
                <w:top w:val="none" w:sz="0" w:space="0" w:color="auto"/>
                <w:left w:val="none" w:sz="0" w:space="0" w:color="auto"/>
                <w:bottom w:val="none" w:sz="0" w:space="0" w:color="auto"/>
                <w:right w:val="none" w:sz="0" w:space="0" w:color="auto"/>
              </w:divBdr>
            </w:div>
            <w:div w:id="1866560149">
              <w:marLeft w:val="0"/>
              <w:marRight w:val="0"/>
              <w:marTop w:val="0"/>
              <w:marBottom w:val="0"/>
              <w:divBdr>
                <w:top w:val="none" w:sz="0" w:space="0" w:color="auto"/>
                <w:left w:val="none" w:sz="0" w:space="0" w:color="auto"/>
                <w:bottom w:val="none" w:sz="0" w:space="0" w:color="auto"/>
                <w:right w:val="none" w:sz="0" w:space="0" w:color="auto"/>
              </w:divBdr>
            </w:div>
            <w:div w:id="1767266964">
              <w:marLeft w:val="0"/>
              <w:marRight w:val="0"/>
              <w:marTop w:val="0"/>
              <w:marBottom w:val="0"/>
              <w:divBdr>
                <w:top w:val="none" w:sz="0" w:space="0" w:color="auto"/>
                <w:left w:val="none" w:sz="0" w:space="0" w:color="auto"/>
                <w:bottom w:val="none" w:sz="0" w:space="0" w:color="auto"/>
                <w:right w:val="none" w:sz="0" w:space="0" w:color="auto"/>
              </w:divBdr>
            </w:div>
            <w:div w:id="2002006017">
              <w:marLeft w:val="0"/>
              <w:marRight w:val="0"/>
              <w:marTop w:val="0"/>
              <w:marBottom w:val="0"/>
              <w:divBdr>
                <w:top w:val="none" w:sz="0" w:space="0" w:color="auto"/>
                <w:left w:val="none" w:sz="0" w:space="0" w:color="auto"/>
                <w:bottom w:val="none" w:sz="0" w:space="0" w:color="auto"/>
                <w:right w:val="none" w:sz="0" w:space="0" w:color="auto"/>
              </w:divBdr>
            </w:div>
            <w:div w:id="518587185">
              <w:marLeft w:val="0"/>
              <w:marRight w:val="0"/>
              <w:marTop w:val="0"/>
              <w:marBottom w:val="0"/>
              <w:divBdr>
                <w:top w:val="none" w:sz="0" w:space="0" w:color="auto"/>
                <w:left w:val="none" w:sz="0" w:space="0" w:color="auto"/>
                <w:bottom w:val="none" w:sz="0" w:space="0" w:color="auto"/>
                <w:right w:val="none" w:sz="0" w:space="0" w:color="auto"/>
              </w:divBdr>
            </w:div>
            <w:div w:id="65886307">
              <w:marLeft w:val="0"/>
              <w:marRight w:val="0"/>
              <w:marTop w:val="0"/>
              <w:marBottom w:val="0"/>
              <w:divBdr>
                <w:top w:val="none" w:sz="0" w:space="0" w:color="auto"/>
                <w:left w:val="none" w:sz="0" w:space="0" w:color="auto"/>
                <w:bottom w:val="none" w:sz="0" w:space="0" w:color="auto"/>
                <w:right w:val="none" w:sz="0" w:space="0" w:color="auto"/>
              </w:divBdr>
            </w:div>
            <w:div w:id="2023969077">
              <w:marLeft w:val="0"/>
              <w:marRight w:val="0"/>
              <w:marTop w:val="0"/>
              <w:marBottom w:val="0"/>
              <w:divBdr>
                <w:top w:val="none" w:sz="0" w:space="0" w:color="auto"/>
                <w:left w:val="none" w:sz="0" w:space="0" w:color="auto"/>
                <w:bottom w:val="none" w:sz="0" w:space="0" w:color="auto"/>
                <w:right w:val="none" w:sz="0" w:space="0" w:color="auto"/>
              </w:divBdr>
            </w:div>
            <w:div w:id="2145269102">
              <w:marLeft w:val="0"/>
              <w:marRight w:val="0"/>
              <w:marTop w:val="0"/>
              <w:marBottom w:val="0"/>
              <w:divBdr>
                <w:top w:val="none" w:sz="0" w:space="0" w:color="auto"/>
                <w:left w:val="none" w:sz="0" w:space="0" w:color="auto"/>
                <w:bottom w:val="none" w:sz="0" w:space="0" w:color="auto"/>
                <w:right w:val="none" w:sz="0" w:space="0" w:color="auto"/>
              </w:divBdr>
            </w:div>
            <w:div w:id="1578437546">
              <w:marLeft w:val="0"/>
              <w:marRight w:val="0"/>
              <w:marTop w:val="0"/>
              <w:marBottom w:val="0"/>
              <w:divBdr>
                <w:top w:val="none" w:sz="0" w:space="0" w:color="auto"/>
                <w:left w:val="none" w:sz="0" w:space="0" w:color="auto"/>
                <w:bottom w:val="none" w:sz="0" w:space="0" w:color="auto"/>
                <w:right w:val="none" w:sz="0" w:space="0" w:color="auto"/>
              </w:divBdr>
            </w:div>
            <w:div w:id="172845863">
              <w:marLeft w:val="0"/>
              <w:marRight w:val="0"/>
              <w:marTop w:val="0"/>
              <w:marBottom w:val="0"/>
              <w:divBdr>
                <w:top w:val="none" w:sz="0" w:space="0" w:color="auto"/>
                <w:left w:val="none" w:sz="0" w:space="0" w:color="auto"/>
                <w:bottom w:val="none" w:sz="0" w:space="0" w:color="auto"/>
                <w:right w:val="none" w:sz="0" w:space="0" w:color="auto"/>
              </w:divBdr>
            </w:div>
            <w:div w:id="1900558730">
              <w:marLeft w:val="0"/>
              <w:marRight w:val="0"/>
              <w:marTop w:val="0"/>
              <w:marBottom w:val="0"/>
              <w:divBdr>
                <w:top w:val="none" w:sz="0" w:space="0" w:color="auto"/>
                <w:left w:val="none" w:sz="0" w:space="0" w:color="auto"/>
                <w:bottom w:val="none" w:sz="0" w:space="0" w:color="auto"/>
                <w:right w:val="none" w:sz="0" w:space="0" w:color="auto"/>
              </w:divBdr>
            </w:div>
            <w:div w:id="1981229028">
              <w:marLeft w:val="0"/>
              <w:marRight w:val="0"/>
              <w:marTop w:val="0"/>
              <w:marBottom w:val="0"/>
              <w:divBdr>
                <w:top w:val="none" w:sz="0" w:space="0" w:color="auto"/>
                <w:left w:val="none" w:sz="0" w:space="0" w:color="auto"/>
                <w:bottom w:val="none" w:sz="0" w:space="0" w:color="auto"/>
                <w:right w:val="none" w:sz="0" w:space="0" w:color="auto"/>
              </w:divBdr>
            </w:div>
            <w:div w:id="1671056713">
              <w:marLeft w:val="0"/>
              <w:marRight w:val="0"/>
              <w:marTop w:val="0"/>
              <w:marBottom w:val="0"/>
              <w:divBdr>
                <w:top w:val="none" w:sz="0" w:space="0" w:color="auto"/>
                <w:left w:val="none" w:sz="0" w:space="0" w:color="auto"/>
                <w:bottom w:val="none" w:sz="0" w:space="0" w:color="auto"/>
                <w:right w:val="none" w:sz="0" w:space="0" w:color="auto"/>
              </w:divBdr>
            </w:div>
            <w:div w:id="400560962">
              <w:marLeft w:val="0"/>
              <w:marRight w:val="0"/>
              <w:marTop w:val="0"/>
              <w:marBottom w:val="0"/>
              <w:divBdr>
                <w:top w:val="none" w:sz="0" w:space="0" w:color="auto"/>
                <w:left w:val="none" w:sz="0" w:space="0" w:color="auto"/>
                <w:bottom w:val="none" w:sz="0" w:space="0" w:color="auto"/>
                <w:right w:val="none" w:sz="0" w:space="0" w:color="auto"/>
              </w:divBdr>
            </w:div>
            <w:div w:id="1687051659">
              <w:marLeft w:val="0"/>
              <w:marRight w:val="0"/>
              <w:marTop w:val="0"/>
              <w:marBottom w:val="0"/>
              <w:divBdr>
                <w:top w:val="none" w:sz="0" w:space="0" w:color="auto"/>
                <w:left w:val="none" w:sz="0" w:space="0" w:color="auto"/>
                <w:bottom w:val="none" w:sz="0" w:space="0" w:color="auto"/>
                <w:right w:val="none" w:sz="0" w:space="0" w:color="auto"/>
              </w:divBdr>
            </w:div>
            <w:div w:id="989016783">
              <w:marLeft w:val="0"/>
              <w:marRight w:val="0"/>
              <w:marTop w:val="0"/>
              <w:marBottom w:val="0"/>
              <w:divBdr>
                <w:top w:val="none" w:sz="0" w:space="0" w:color="auto"/>
                <w:left w:val="none" w:sz="0" w:space="0" w:color="auto"/>
                <w:bottom w:val="none" w:sz="0" w:space="0" w:color="auto"/>
                <w:right w:val="none" w:sz="0" w:space="0" w:color="auto"/>
              </w:divBdr>
            </w:div>
            <w:div w:id="1335375528">
              <w:marLeft w:val="0"/>
              <w:marRight w:val="0"/>
              <w:marTop w:val="0"/>
              <w:marBottom w:val="0"/>
              <w:divBdr>
                <w:top w:val="none" w:sz="0" w:space="0" w:color="auto"/>
                <w:left w:val="none" w:sz="0" w:space="0" w:color="auto"/>
                <w:bottom w:val="none" w:sz="0" w:space="0" w:color="auto"/>
                <w:right w:val="none" w:sz="0" w:space="0" w:color="auto"/>
              </w:divBdr>
            </w:div>
            <w:div w:id="1679888576">
              <w:marLeft w:val="0"/>
              <w:marRight w:val="0"/>
              <w:marTop w:val="0"/>
              <w:marBottom w:val="0"/>
              <w:divBdr>
                <w:top w:val="none" w:sz="0" w:space="0" w:color="auto"/>
                <w:left w:val="none" w:sz="0" w:space="0" w:color="auto"/>
                <w:bottom w:val="none" w:sz="0" w:space="0" w:color="auto"/>
                <w:right w:val="none" w:sz="0" w:space="0" w:color="auto"/>
              </w:divBdr>
            </w:div>
            <w:div w:id="312880424">
              <w:marLeft w:val="0"/>
              <w:marRight w:val="0"/>
              <w:marTop w:val="0"/>
              <w:marBottom w:val="0"/>
              <w:divBdr>
                <w:top w:val="none" w:sz="0" w:space="0" w:color="auto"/>
                <w:left w:val="none" w:sz="0" w:space="0" w:color="auto"/>
                <w:bottom w:val="none" w:sz="0" w:space="0" w:color="auto"/>
                <w:right w:val="none" w:sz="0" w:space="0" w:color="auto"/>
              </w:divBdr>
            </w:div>
            <w:div w:id="2102556567">
              <w:marLeft w:val="0"/>
              <w:marRight w:val="0"/>
              <w:marTop w:val="0"/>
              <w:marBottom w:val="0"/>
              <w:divBdr>
                <w:top w:val="none" w:sz="0" w:space="0" w:color="auto"/>
                <w:left w:val="none" w:sz="0" w:space="0" w:color="auto"/>
                <w:bottom w:val="none" w:sz="0" w:space="0" w:color="auto"/>
                <w:right w:val="none" w:sz="0" w:space="0" w:color="auto"/>
              </w:divBdr>
            </w:div>
            <w:div w:id="2138601855">
              <w:marLeft w:val="0"/>
              <w:marRight w:val="0"/>
              <w:marTop w:val="0"/>
              <w:marBottom w:val="0"/>
              <w:divBdr>
                <w:top w:val="none" w:sz="0" w:space="0" w:color="auto"/>
                <w:left w:val="none" w:sz="0" w:space="0" w:color="auto"/>
                <w:bottom w:val="none" w:sz="0" w:space="0" w:color="auto"/>
                <w:right w:val="none" w:sz="0" w:space="0" w:color="auto"/>
              </w:divBdr>
            </w:div>
            <w:div w:id="636640855">
              <w:marLeft w:val="0"/>
              <w:marRight w:val="0"/>
              <w:marTop w:val="0"/>
              <w:marBottom w:val="0"/>
              <w:divBdr>
                <w:top w:val="none" w:sz="0" w:space="0" w:color="auto"/>
                <w:left w:val="none" w:sz="0" w:space="0" w:color="auto"/>
                <w:bottom w:val="none" w:sz="0" w:space="0" w:color="auto"/>
                <w:right w:val="none" w:sz="0" w:space="0" w:color="auto"/>
              </w:divBdr>
            </w:div>
            <w:div w:id="1259488127">
              <w:marLeft w:val="0"/>
              <w:marRight w:val="0"/>
              <w:marTop w:val="0"/>
              <w:marBottom w:val="0"/>
              <w:divBdr>
                <w:top w:val="none" w:sz="0" w:space="0" w:color="auto"/>
                <w:left w:val="none" w:sz="0" w:space="0" w:color="auto"/>
                <w:bottom w:val="none" w:sz="0" w:space="0" w:color="auto"/>
                <w:right w:val="none" w:sz="0" w:space="0" w:color="auto"/>
              </w:divBdr>
            </w:div>
            <w:div w:id="103310270">
              <w:marLeft w:val="0"/>
              <w:marRight w:val="0"/>
              <w:marTop w:val="0"/>
              <w:marBottom w:val="0"/>
              <w:divBdr>
                <w:top w:val="none" w:sz="0" w:space="0" w:color="auto"/>
                <w:left w:val="none" w:sz="0" w:space="0" w:color="auto"/>
                <w:bottom w:val="none" w:sz="0" w:space="0" w:color="auto"/>
                <w:right w:val="none" w:sz="0" w:space="0" w:color="auto"/>
              </w:divBdr>
            </w:div>
            <w:div w:id="6821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6291">
      <w:bodyDiv w:val="1"/>
      <w:marLeft w:val="0"/>
      <w:marRight w:val="0"/>
      <w:marTop w:val="0"/>
      <w:marBottom w:val="0"/>
      <w:divBdr>
        <w:top w:val="none" w:sz="0" w:space="0" w:color="auto"/>
        <w:left w:val="none" w:sz="0" w:space="0" w:color="auto"/>
        <w:bottom w:val="none" w:sz="0" w:space="0" w:color="auto"/>
        <w:right w:val="none" w:sz="0" w:space="0" w:color="auto"/>
      </w:divBdr>
    </w:div>
    <w:div w:id="1979996733">
      <w:bodyDiv w:val="1"/>
      <w:marLeft w:val="0"/>
      <w:marRight w:val="0"/>
      <w:marTop w:val="0"/>
      <w:marBottom w:val="0"/>
      <w:divBdr>
        <w:top w:val="none" w:sz="0" w:space="0" w:color="auto"/>
        <w:left w:val="none" w:sz="0" w:space="0" w:color="auto"/>
        <w:bottom w:val="none" w:sz="0" w:space="0" w:color="auto"/>
        <w:right w:val="none" w:sz="0" w:space="0" w:color="auto"/>
      </w:divBdr>
      <w:divsChild>
        <w:div w:id="586307636">
          <w:marLeft w:val="0"/>
          <w:marRight w:val="0"/>
          <w:marTop w:val="0"/>
          <w:marBottom w:val="0"/>
          <w:divBdr>
            <w:top w:val="none" w:sz="0" w:space="0" w:color="auto"/>
            <w:left w:val="none" w:sz="0" w:space="0" w:color="auto"/>
            <w:bottom w:val="none" w:sz="0" w:space="0" w:color="auto"/>
            <w:right w:val="none" w:sz="0" w:space="0" w:color="auto"/>
          </w:divBdr>
          <w:divsChild>
            <w:div w:id="812067645">
              <w:marLeft w:val="0"/>
              <w:marRight w:val="0"/>
              <w:marTop w:val="0"/>
              <w:marBottom w:val="0"/>
              <w:divBdr>
                <w:top w:val="none" w:sz="0" w:space="0" w:color="auto"/>
                <w:left w:val="none" w:sz="0" w:space="0" w:color="auto"/>
                <w:bottom w:val="none" w:sz="0" w:space="0" w:color="auto"/>
                <w:right w:val="none" w:sz="0" w:space="0" w:color="auto"/>
              </w:divBdr>
            </w:div>
            <w:div w:id="1602642628">
              <w:marLeft w:val="0"/>
              <w:marRight w:val="0"/>
              <w:marTop w:val="0"/>
              <w:marBottom w:val="0"/>
              <w:divBdr>
                <w:top w:val="none" w:sz="0" w:space="0" w:color="auto"/>
                <w:left w:val="none" w:sz="0" w:space="0" w:color="auto"/>
                <w:bottom w:val="none" w:sz="0" w:space="0" w:color="auto"/>
                <w:right w:val="none" w:sz="0" w:space="0" w:color="auto"/>
              </w:divBdr>
            </w:div>
            <w:div w:id="270478460">
              <w:marLeft w:val="0"/>
              <w:marRight w:val="0"/>
              <w:marTop w:val="0"/>
              <w:marBottom w:val="0"/>
              <w:divBdr>
                <w:top w:val="none" w:sz="0" w:space="0" w:color="auto"/>
                <w:left w:val="none" w:sz="0" w:space="0" w:color="auto"/>
                <w:bottom w:val="none" w:sz="0" w:space="0" w:color="auto"/>
                <w:right w:val="none" w:sz="0" w:space="0" w:color="auto"/>
              </w:divBdr>
            </w:div>
            <w:div w:id="465318400">
              <w:marLeft w:val="0"/>
              <w:marRight w:val="0"/>
              <w:marTop w:val="0"/>
              <w:marBottom w:val="0"/>
              <w:divBdr>
                <w:top w:val="none" w:sz="0" w:space="0" w:color="auto"/>
                <w:left w:val="none" w:sz="0" w:space="0" w:color="auto"/>
                <w:bottom w:val="none" w:sz="0" w:space="0" w:color="auto"/>
                <w:right w:val="none" w:sz="0" w:space="0" w:color="auto"/>
              </w:divBdr>
            </w:div>
            <w:div w:id="796878486">
              <w:marLeft w:val="0"/>
              <w:marRight w:val="0"/>
              <w:marTop w:val="0"/>
              <w:marBottom w:val="0"/>
              <w:divBdr>
                <w:top w:val="none" w:sz="0" w:space="0" w:color="auto"/>
                <w:left w:val="none" w:sz="0" w:space="0" w:color="auto"/>
                <w:bottom w:val="none" w:sz="0" w:space="0" w:color="auto"/>
                <w:right w:val="none" w:sz="0" w:space="0" w:color="auto"/>
              </w:divBdr>
            </w:div>
            <w:div w:id="662245980">
              <w:marLeft w:val="0"/>
              <w:marRight w:val="0"/>
              <w:marTop w:val="0"/>
              <w:marBottom w:val="0"/>
              <w:divBdr>
                <w:top w:val="none" w:sz="0" w:space="0" w:color="auto"/>
                <w:left w:val="none" w:sz="0" w:space="0" w:color="auto"/>
                <w:bottom w:val="none" w:sz="0" w:space="0" w:color="auto"/>
                <w:right w:val="none" w:sz="0" w:space="0" w:color="auto"/>
              </w:divBdr>
            </w:div>
            <w:div w:id="1680351442">
              <w:marLeft w:val="0"/>
              <w:marRight w:val="0"/>
              <w:marTop w:val="0"/>
              <w:marBottom w:val="0"/>
              <w:divBdr>
                <w:top w:val="none" w:sz="0" w:space="0" w:color="auto"/>
                <w:left w:val="none" w:sz="0" w:space="0" w:color="auto"/>
                <w:bottom w:val="none" w:sz="0" w:space="0" w:color="auto"/>
                <w:right w:val="none" w:sz="0" w:space="0" w:color="auto"/>
              </w:divBdr>
            </w:div>
            <w:div w:id="723791002">
              <w:marLeft w:val="0"/>
              <w:marRight w:val="0"/>
              <w:marTop w:val="0"/>
              <w:marBottom w:val="0"/>
              <w:divBdr>
                <w:top w:val="none" w:sz="0" w:space="0" w:color="auto"/>
                <w:left w:val="none" w:sz="0" w:space="0" w:color="auto"/>
                <w:bottom w:val="none" w:sz="0" w:space="0" w:color="auto"/>
                <w:right w:val="none" w:sz="0" w:space="0" w:color="auto"/>
              </w:divBdr>
            </w:div>
            <w:div w:id="557789924">
              <w:marLeft w:val="0"/>
              <w:marRight w:val="0"/>
              <w:marTop w:val="0"/>
              <w:marBottom w:val="0"/>
              <w:divBdr>
                <w:top w:val="none" w:sz="0" w:space="0" w:color="auto"/>
                <w:left w:val="none" w:sz="0" w:space="0" w:color="auto"/>
                <w:bottom w:val="none" w:sz="0" w:space="0" w:color="auto"/>
                <w:right w:val="none" w:sz="0" w:space="0" w:color="auto"/>
              </w:divBdr>
            </w:div>
            <w:div w:id="1513181420">
              <w:marLeft w:val="0"/>
              <w:marRight w:val="0"/>
              <w:marTop w:val="0"/>
              <w:marBottom w:val="0"/>
              <w:divBdr>
                <w:top w:val="none" w:sz="0" w:space="0" w:color="auto"/>
                <w:left w:val="none" w:sz="0" w:space="0" w:color="auto"/>
                <w:bottom w:val="none" w:sz="0" w:space="0" w:color="auto"/>
                <w:right w:val="none" w:sz="0" w:space="0" w:color="auto"/>
              </w:divBdr>
            </w:div>
            <w:div w:id="2121760533">
              <w:marLeft w:val="0"/>
              <w:marRight w:val="0"/>
              <w:marTop w:val="0"/>
              <w:marBottom w:val="0"/>
              <w:divBdr>
                <w:top w:val="none" w:sz="0" w:space="0" w:color="auto"/>
                <w:left w:val="none" w:sz="0" w:space="0" w:color="auto"/>
                <w:bottom w:val="none" w:sz="0" w:space="0" w:color="auto"/>
                <w:right w:val="none" w:sz="0" w:space="0" w:color="auto"/>
              </w:divBdr>
            </w:div>
            <w:div w:id="2021157432">
              <w:marLeft w:val="0"/>
              <w:marRight w:val="0"/>
              <w:marTop w:val="0"/>
              <w:marBottom w:val="0"/>
              <w:divBdr>
                <w:top w:val="none" w:sz="0" w:space="0" w:color="auto"/>
                <w:left w:val="none" w:sz="0" w:space="0" w:color="auto"/>
                <w:bottom w:val="none" w:sz="0" w:space="0" w:color="auto"/>
                <w:right w:val="none" w:sz="0" w:space="0" w:color="auto"/>
              </w:divBdr>
            </w:div>
            <w:div w:id="2129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8682">
      <w:bodyDiv w:val="1"/>
      <w:marLeft w:val="0"/>
      <w:marRight w:val="0"/>
      <w:marTop w:val="0"/>
      <w:marBottom w:val="0"/>
      <w:divBdr>
        <w:top w:val="none" w:sz="0" w:space="0" w:color="auto"/>
        <w:left w:val="none" w:sz="0" w:space="0" w:color="auto"/>
        <w:bottom w:val="none" w:sz="0" w:space="0" w:color="auto"/>
        <w:right w:val="none" w:sz="0" w:space="0" w:color="auto"/>
      </w:divBdr>
    </w:div>
    <w:div w:id="2045593071">
      <w:bodyDiv w:val="1"/>
      <w:marLeft w:val="0"/>
      <w:marRight w:val="0"/>
      <w:marTop w:val="0"/>
      <w:marBottom w:val="0"/>
      <w:divBdr>
        <w:top w:val="none" w:sz="0" w:space="0" w:color="auto"/>
        <w:left w:val="none" w:sz="0" w:space="0" w:color="auto"/>
        <w:bottom w:val="none" w:sz="0" w:space="0" w:color="auto"/>
        <w:right w:val="none" w:sz="0" w:space="0" w:color="auto"/>
      </w:divBdr>
      <w:divsChild>
        <w:div w:id="491217817">
          <w:marLeft w:val="0"/>
          <w:marRight w:val="0"/>
          <w:marTop w:val="0"/>
          <w:marBottom w:val="0"/>
          <w:divBdr>
            <w:top w:val="none" w:sz="0" w:space="0" w:color="auto"/>
            <w:left w:val="none" w:sz="0" w:space="0" w:color="auto"/>
            <w:bottom w:val="none" w:sz="0" w:space="0" w:color="auto"/>
            <w:right w:val="none" w:sz="0" w:space="0" w:color="auto"/>
          </w:divBdr>
          <w:divsChild>
            <w:div w:id="12796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879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11/relationships/commentsExtended" Target="commentsExtended.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4.png"/><Relationship Id="rId11" Type="http://schemas.openxmlformats.org/officeDocument/2006/relationships/hyperlink" Target="https://github.com/PaloAltoNetworks/pan-fca" TargetMode="External"/><Relationship Id="rId32" Type="http://schemas.openxmlformats.org/officeDocument/2006/relationships/hyperlink" Target="https://microsoft.com/devicelogin"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microsoft.com/office/2016/09/relationships/commentsIds" Target="commentsIds.xml"/><Relationship Id="rId27" Type="http://schemas.openxmlformats.org/officeDocument/2006/relationships/hyperlink" Target="https://portal.azure.com"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hyperlink" Target="https://docs.aws.amazon.com/vpn/latest/s2svpn/VPNTunnels.html" TargetMode="External"/><Relationship Id="rId85" Type="http://schemas.openxmlformats.org/officeDocument/2006/relationships/image" Target="media/image65.png"/><Relationship Id="rId12" Type="http://schemas.openxmlformats.org/officeDocument/2006/relationships/hyperlink" Target="https://github.com/PaloAltoNetworks/pan-fca/" TargetMode="External"/><Relationship Id="rId17" Type="http://schemas.openxmlformats.org/officeDocument/2006/relationships/image" Target="media/image5.png"/><Relationship Id="rId25" Type="http://schemas.openxmlformats.org/officeDocument/2006/relationships/hyperlink" Target="https://azure.microsoft.com/en-us/global-infrastructure/locations/"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comments" Target="comments.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oter" Target="footer2.xml"/><Relationship Id="rId10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paloaltonetworks.okta.com" TargetMode="External"/><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footer" Target="foot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6A48F0AA4C1C24DBC2DAA59F0CE307D" ma:contentTypeVersion="8" ma:contentTypeDescription="Create a new document." ma:contentTypeScope="" ma:versionID="a52d90bb31045f05c8eca9652014523a">
  <xsd:schema xmlns:xsd="http://www.w3.org/2001/XMLSchema" xmlns:xs="http://www.w3.org/2001/XMLSchema" xmlns:p="http://schemas.microsoft.com/office/2006/metadata/properties" xmlns:ns2="8e524bbc-0372-4a44-9cd8-f4726bed9a67" xmlns:ns3="8c42fabe-9703-429a-af9a-0a29581fa551" targetNamespace="http://schemas.microsoft.com/office/2006/metadata/properties" ma:root="true" ma:fieldsID="1ddc3a2136b16e80f133a05360665193" ns2:_="" ns3:_="">
    <xsd:import namespace="8e524bbc-0372-4a44-9cd8-f4726bed9a67"/>
    <xsd:import namespace="8c42fabe-9703-429a-af9a-0a29581fa55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524bbc-0372-4a44-9cd8-f4726bed9a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c42fabe-9703-429a-af9a-0a29581fa55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1C615-B760-486E-AB7C-4C50E707D72F}">
  <ds:schemaRefs>
    <ds:schemaRef ds:uri="http://schemas.microsoft.com/sharepoint/v3/contenttype/forms"/>
  </ds:schemaRefs>
</ds:datastoreItem>
</file>

<file path=customXml/itemProps2.xml><?xml version="1.0" encoding="utf-8"?>
<ds:datastoreItem xmlns:ds="http://schemas.openxmlformats.org/officeDocument/2006/customXml" ds:itemID="{9DB6734F-0599-4A19-B80C-EFB6ED4FE5D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37D11EB-7524-409B-9BAB-8A32DAD731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524bbc-0372-4a44-9cd8-f4726bed9a67"/>
    <ds:schemaRef ds:uri="8c42fabe-9703-429a-af9a-0a29581fa5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73CBB8-BEC4-7349-B071-EC6D82017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7075</Words>
  <Characters>40328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Suzanne VanPatten</dc:creator>
  <cp:keywords/>
  <dc:description/>
  <cp:lastModifiedBy>Torsten Stern</cp:lastModifiedBy>
  <cp:revision>2</cp:revision>
  <dcterms:created xsi:type="dcterms:W3CDTF">2019-03-19T06:24:00Z</dcterms:created>
  <dcterms:modified xsi:type="dcterms:W3CDTF">2019-03-19T06:24:00Z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0x01010036A48F0AA4C1C24DBC2DAA59F0CE307D</vt:lpwstr>
  </property>
</Properties>
</file>